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1030B0" w14:textId="77777777" w:rsidR="00BC7CAA" w:rsidRDefault="00BC7CAA" w:rsidP="00BC7CAA">
      <w:pPr>
        <w:rPr>
          <w:lang w:val="zh-CN" w:eastAsia="zh-CN"/>
        </w:rPr>
      </w:pPr>
    </w:p>
    <w:p w14:paraId="0828837E" w14:textId="77777777" w:rsidR="00BC7CAA" w:rsidRDefault="00BC7CAA" w:rsidP="00BC7CAA">
      <w:pPr>
        <w:rPr>
          <w:lang w:val="zh-CN" w:eastAsia="zh-CN"/>
        </w:rPr>
      </w:pPr>
    </w:p>
    <w:p w14:paraId="15492B0E" w14:textId="77777777" w:rsidR="00BC7CAA" w:rsidRDefault="00BC7CAA" w:rsidP="00BC7CAA">
      <w:pPr>
        <w:rPr>
          <w:lang w:val="zh-CN" w:eastAsia="zh-CN"/>
        </w:rPr>
      </w:pPr>
    </w:p>
    <w:p w14:paraId="330574A6" w14:textId="77777777" w:rsidR="00BC7CAA" w:rsidRDefault="00BC7CAA" w:rsidP="00BC7CAA">
      <w:pPr>
        <w:rPr>
          <w:lang w:val="zh-CN" w:eastAsia="zh-CN"/>
        </w:rPr>
      </w:pPr>
    </w:p>
    <w:p w14:paraId="7358CD4D" w14:textId="77777777" w:rsidR="00BC7CAA" w:rsidRDefault="00BC7CAA" w:rsidP="00BC7CAA">
      <w:pPr>
        <w:rPr>
          <w:lang w:val="zh-CN" w:eastAsia="zh-CN"/>
        </w:rPr>
      </w:pPr>
    </w:p>
    <w:p w14:paraId="30C8F829" w14:textId="77777777" w:rsidR="00BC7CAA" w:rsidRDefault="00BC7CAA" w:rsidP="00BC7CAA">
      <w:pPr>
        <w:rPr>
          <w:lang w:val="zh-CN" w:eastAsia="zh-CN"/>
        </w:rPr>
      </w:pPr>
    </w:p>
    <w:p w14:paraId="28E51A08" w14:textId="77777777" w:rsidR="00754860" w:rsidRDefault="00BC7CAA" w:rsidP="00BC7CAA">
      <w:pPr>
        <w:pStyle w:val="a5"/>
        <w:rPr>
          <w:lang w:val="zh-CN" w:eastAsia="zh-CN"/>
        </w:rPr>
      </w:pPr>
      <w:r>
        <w:rPr>
          <w:rFonts w:hint="eastAsia"/>
          <w:lang w:val="zh-CN" w:eastAsia="zh-CN"/>
        </w:rPr>
        <w:t>高性能集群搭建指南</w:t>
      </w:r>
    </w:p>
    <w:p w14:paraId="78247646" w14:textId="77777777" w:rsidR="00BC7CAA" w:rsidRDefault="00BC7CAA" w:rsidP="00BC7CAA">
      <w:pPr>
        <w:pStyle w:val="aa"/>
        <w:rPr>
          <w:lang w:val="zh-CN" w:eastAsia="zh-CN"/>
        </w:rPr>
      </w:pPr>
      <w:r>
        <w:rPr>
          <w:rFonts w:hint="eastAsia"/>
          <w:lang w:val="zh-CN" w:eastAsia="zh-CN"/>
        </w:rPr>
        <w:t xml:space="preserve">                          ——北京航空航天大学中德软件所</w:t>
      </w:r>
    </w:p>
    <w:p w14:paraId="29DA65AD" w14:textId="77777777" w:rsidR="00BC7CAA" w:rsidRDefault="00BC7CAA" w:rsidP="00BC7CAA">
      <w:pPr>
        <w:pStyle w:val="a0"/>
        <w:rPr>
          <w:lang w:val="zh-CN" w:eastAsia="zh-CN"/>
        </w:rPr>
      </w:pPr>
    </w:p>
    <w:p w14:paraId="3A7B5645" w14:textId="77777777" w:rsidR="00BC7CAA" w:rsidRDefault="00BC7CAA" w:rsidP="00BC7CAA">
      <w:pPr>
        <w:pStyle w:val="a0"/>
        <w:rPr>
          <w:lang w:val="zh-CN" w:eastAsia="zh-CN"/>
        </w:rPr>
      </w:pPr>
    </w:p>
    <w:p w14:paraId="28A9664A" w14:textId="77777777" w:rsidR="00BC7CAA" w:rsidRDefault="00BC7CAA" w:rsidP="00BC7CAA">
      <w:pPr>
        <w:pStyle w:val="a0"/>
        <w:rPr>
          <w:lang w:val="zh-CN" w:eastAsia="zh-CN"/>
        </w:rPr>
      </w:pPr>
    </w:p>
    <w:p w14:paraId="05C5FAD4" w14:textId="77777777" w:rsidR="00BC7CAA" w:rsidRDefault="00BC7CAA" w:rsidP="00BC7CAA">
      <w:pPr>
        <w:pStyle w:val="a0"/>
        <w:rPr>
          <w:lang w:val="zh-CN" w:eastAsia="zh-CN"/>
        </w:rPr>
      </w:pPr>
    </w:p>
    <w:p w14:paraId="1734579B" w14:textId="77777777" w:rsidR="00BC7CAA" w:rsidRDefault="00BC7CAA" w:rsidP="00BC7CAA">
      <w:pPr>
        <w:pStyle w:val="a0"/>
        <w:rPr>
          <w:lang w:val="zh-CN" w:eastAsia="zh-CN"/>
        </w:rPr>
      </w:pPr>
    </w:p>
    <w:p w14:paraId="4E119ED0" w14:textId="77777777" w:rsidR="00BC7CAA" w:rsidRDefault="00BC7CAA" w:rsidP="00BC7CAA">
      <w:pPr>
        <w:pStyle w:val="a0"/>
        <w:rPr>
          <w:lang w:val="zh-CN" w:eastAsia="zh-CN"/>
        </w:rPr>
      </w:pPr>
    </w:p>
    <w:p w14:paraId="150672AC" w14:textId="77777777" w:rsidR="00BC7CAA" w:rsidRDefault="00BC7CAA" w:rsidP="00BC7CAA">
      <w:pPr>
        <w:pStyle w:val="a0"/>
        <w:rPr>
          <w:lang w:val="zh-CN" w:eastAsia="zh-CN"/>
        </w:rPr>
      </w:pPr>
    </w:p>
    <w:p w14:paraId="3369F38C" w14:textId="77777777" w:rsidR="00BC7CAA" w:rsidRDefault="00BC7CAA" w:rsidP="00BC7CAA">
      <w:pPr>
        <w:pStyle w:val="a0"/>
        <w:rPr>
          <w:lang w:val="zh-CN" w:eastAsia="zh-CN"/>
        </w:rPr>
      </w:pPr>
    </w:p>
    <w:p w14:paraId="02B10B25" w14:textId="77777777" w:rsidR="00BC7CAA" w:rsidRDefault="00BC7CAA" w:rsidP="00BC7CAA">
      <w:pPr>
        <w:pStyle w:val="a0"/>
        <w:rPr>
          <w:lang w:val="zh-CN" w:eastAsia="zh-CN"/>
        </w:rPr>
      </w:pPr>
    </w:p>
    <w:p w14:paraId="5D053047" w14:textId="77777777" w:rsidR="00BC7CAA" w:rsidRPr="00BC7CAA" w:rsidRDefault="00BC7CAA" w:rsidP="00BC7CAA">
      <w:pPr>
        <w:pStyle w:val="aa"/>
        <w:rPr>
          <w:lang w:val="zh-CN" w:eastAsia="zh-CN"/>
        </w:rPr>
      </w:pPr>
      <w:r>
        <w:rPr>
          <w:lang w:val="zh-CN" w:eastAsia="zh-CN"/>
        </w:rPr>
        <w:tab/>
      </w:r>
      <w:r>
        <w:rPr>
          <w:lang w:val="zh-CN" w:eastAsia="zh-CN"/>
        </w:rPr>
        <w:tab/>
      </w:r>
      <w:r>
        <w:rPr>
          <w:lang w:val="zh-CN" w:eastAsia="zh-CN"/>
        </w:rPr>
        <w:tab/>
      </w:r>
      <w:r>
        <w:rPr>
          <w:lang w:val="zh-CN" w:eastAsia="zh-CN"/>
        </w:rPr>
        <w:tab/>
      </w:r>
      <w:r>
        <w:rPr>
          <w:lang w:val="zh-CN" w:eastAsia="zh-CN"/>
        </w:rPr>
        <w:tab/>
      </w:r>
      <w:r>
        <w:rPr>
          <w:lang w:val="zh-CN" w:eastAsia="zh-CN"/>
        </w:rPr>
        <w:tab/>
      </w:r>
      <w:r>
        <w:rPr>
          <w:lang w:val="zh-CN" w:eastAsia="zh-CN"/>
        </w:rPr>
        <w:tab/>
      </w:r>
      <w:r>
        <w:rPr>
          <w:lang w:val="zh-CN" w:eastAsia="zh-CN"/>
        </w:rPr>
        <w:tab/>
      </w:r>
      <w:r>
        <w:rPr>
          <w:lang w:val="zh-CN" w:eastAsia="zh-CN"/>
        </w:rPr>
        <w:tab/>
      </w:r>
      <w:r>
        <w:rPr>
          <w:lang w:val="zh-CN" w:eastAsia="zh-CN"/>
        </w:rPr>
        <w:tab/>
      </w:r>
      <w:r>
        <w:rPr>
          <w:lang w:val="zh-CN" w:eastAsia="zh-CN"/>
        </w:rPr>
        <w:tab/>
      </w:r>
      <w:r>
        <w:rPr>
          <w:lang w:val="zh-CN" w:eastAsia="zh-CN"/>
        </w:rPr>
        <w:tab/>
      </w:r>
      <w:r>
        <w:rPr>
          <w:lang w:val="zh-CN" w:eastAsia="zh-CN"/>
        </w:rPr>
        <w:tab/>
      </w:r>
      <w:r>
        <w:rPr>
          <w:lang w:val="zh-CN" w:eastAsia="zh-CN"/>
        </w:rPr>
        <w:tab/>
      </w:r>
      <w:r>
        <w:rPr>
          <w:lang w:val="zh-CN" w:eastAsia="zh-CN"/>
        </w:rPr>
        <w:tab/>
      </w:r>
      <w:r>
        <w:rPr>
          <w:lang w:val="zh-CN" w:eastAsia="zh-CN"/>
        </w:rPr>
        <w:tab/>
      </w:r>
      <w:r>
        <w:rPr>
          <w:lang w:val="zh-CN" w:eastAsia="zh-CN"/>
        </w:rPr>
        <w:tab/>
      </w:r>
      <w:r>
        <w:rPr>
          <w:rFonts w:hint="eastAsia"/>
          <w:lang w:val="zh-CN" w:eastAsia="zh-CN"/>
        </w:rPr>
        <w:t>2017</w:t>
      </w:r>
      <w:r>
        <w:rPr>
          <w:lang w:val="zh-CN" w:eastAsia="zh-CN"/>
        </w:rPr>
        <w:t xml:space="preserve"> </w:t>
      </w:r>
      <w:r>
        <w:rPr>
          <w:rFonts w:hint="eastAsia"/>
          <w:lang w:val="zh-CN" w:eastAsia="zh-CN"/>
        </w:rPr>
        <w:t>v1</w:t>
      </w:r>
    </w:p>
    <w:p w14:paraId="2B1A0996" w14:textId="77777777" w:rsidR="00754860" w:rsidRPr="00BC7CAA" w:rsidRDefault="00754860" w:rsidP="00BC7CAA">
      <w:pPr>
        <w:spacing w:after="0"/>
        <w:rPr>
          <w:lang w:val="zh-CN" w:eastAsia="zh-CN"/>
        </w:rPr>
      </w:pPr>
      <w:r>
        <w:rPr>
          <w:lang w:val="zh-CN" w:eastAsia="zh-CN"/>
        </w:rPr>
        <w:br w:type="page"/>
      </w:r>
    </w:p>
    <w:sdt>
      <w:sdtPr>
        <w:rPr>
          <w:rFonts w:asciiTheme="minorHAnsi" w:eastAsiaTheme="minorEastAsia" w:hAnsiTheme="minorHAnsi" w:cstheme="minorBidi"/>
          <w:color w:val="auto"/>
          <w:sz w:val="24"/>
          <w:szCs w:val="24"/>
          <w:lang w:val="zh-CN" w:eastAsia="zh-CN"/>
        </w:rPr>
        <w:id w:val="1966775553"/>
        <w:docPartObj>
          <w:docPartGallery w:val="Table of Contents"/>
          <w:docPartUnique/>
        </w:docPartObj>
      </w:sdtPr>
      <w:sdtEndPr>
        <w:rPr>
          <w:b/>
          <w:bCs/>
          <w:lang w:eastAsia="en-US"/>
        </w:rPr>
      </w:sdtEndPr>
      <w:sdtContent>
        <w:p w14:paraId="20EE784A" w14:textId="77777777" w:rsidR="00BE22D6" w:rsidRDefault="00BE22D6">
          <w:pPr>
            <w:pStyle w:val="TOC"/>
          </w:pPr>
          <w:r>
            <w:rPr>
              <w:lang w:val="zh-CN" w:eastAsia="zh-CN"/>
            </w:rPr>
            <w:t>目录</w:t>
          </w:r>
        </w:p>
        <w:p w14:paraId="77897C95" w14:textId="77777777" w:rsidR="00754860" w:rsidRDefault="00BE22D6">
          <w:pPr>
            <w:pStyle w:val="11"/>
            <w:tabs>
              <w:tab w:val="right" w:leader="dot" w:pos="8630"/>
            </w:tabs>
            <w:rPr>
              <w:noProof/>
            </w:rPr>
          </w:pPr>
          <w:r>
            <w:fldChar w:fldCharType="begin"/>
          </w:r>
          <w:r>
            <w:instrText xml:space="preserve"> TOC \o "1-3" \h \z \u </w:instrText>
          </w:r>
          <w:r>
            <w:fldChar w:fldCharType="separate"/>
          </w:r>
          <w:hyperlink w:anchor="_Toc483318231" w:history="1">
            <w:r w:rsidR="00754860" w:rsidRPr="00E07420">
              <w:rPr>
                <w:rStyle w:val="a9"/>
                <w:noProof/>
                <w:lang w:eastAsia="zh-CN"/>
              </w:rPr>
              <w:t>高性能集群搭建指南（一） - CentOS安装</w:t>
            </w:r>
            <w:r w:rsidR="00754860">
              <w:rPr>
                <w:noProof/>
                <w:webHidden/>
              </w:rPr>
              <w:tab/>
            </w:r>
            <w:r w:rsidR="00754860">
              <w:rPr>
                <w:noProof/>
                <w:webHidden/>
              </w:rPr>
              <w:fldChar w:fldCharType="begin"/>
            </w:r>
            <w:r w:rsidR="00754860">
              <w:rPr>
                <w:noProof/>
                <w:webHidden/>
              </w:rPr>
              <w:instrText xml:space="preserve"> PAGEREF _Toc483318231 \h </w:instrText>
            </w:r>
            <w:r w:rsidR="00754860">
              <w:rPr>
                <w:noProof/>
                <w:webHidden/>
              </w:rPr>
            </w:r>
            <w:r w:rsidR="00754860">
              <w:rPr>
                <w:noProof/>
                <w:webHidden/>
              </w:rPr>
              <w:fldChar w:fldCharType="separate"/>
            </w:r>
            <w:r w:rsidR="00754860">
              <w:rPr>
                <w:noProof/>
                <w:webHidden/>
              </w:rPr>
              <w:t>3</w:t>
            </w:r>
            <w:r w:rsidR="00754860">
              <w:rPr>
                <w:noProof/>
                <w:webHidden/>
              </w:rPr>
              <w:fldChar w:fldCharType="end"/>
            </w:r>
          </w:hyperlink>
        </w:p>
        <w:p w14:paraId="707D47D4" w14:textId="77777777" w:rsidR="00754860" w:rsidRDefault="00AA3550">
          <w:pPr>
            <w:pStyle w:val="21"/>
            <w:tabs>
              <w:tab w:val="right" w:leader="dot" w:pos="8630"/>
            </w:tabs>
            <w:ind w:left="480"/>
            <w:rPr>
              <w:noProof/>
              <w:kern w:val="2"/>
              <w:sz w:val="21"/>
              <w:szCs w:val="22"/>
              <w:lang w:eastAsia="zh-CN"/>
            </w:rPr>
          </w:pPr>
          <w:hyperlink w:anchor="_Toc483318232" w:history="1">
            <w:r w:rsidR="00754860" w:rsidRPr="00E07420">
              <w:rPr>
                <w:rStyle w:val="a9"/>
                <w:noProof/>
                <w:lang w:eastAsia="zh-CN"/>
              </w:rPr>
              <w:t>一、写在前面</w:t>
            </w:r>
            <w:r w:rsidR="00754860">
              <w:rPr>
                <w:noProof/>
                <w:webHidden/>
              </w:rPr>
              <w:tab/>
            </w:r>
            <w:r w:rsidR="00754860">
              <w:rPr>
                <w:noProof/>
                <w:webHidden/>
              </w:rPr>
              <w:fldChar w:fldCharType="begin"/>
            </w:r>
            <w:r w:rsidR="00754860">
              <w:rPr>
                <w:noProof/>
                <w:webHidden/>
              </w:rPr>
              <w:instrText xml:space="preserve"> PAGEREF _Toc483318232 \h </w:instrText>
            </w:r>
            <w:r w:rsidR="00754860">
              <w:rPr>
                <w:noProof/>
                <w:webHidden/>
              </w:rPr>
            </w:r>
            <w:r w:rsidR="00754860">
              <w:rPr>
                <w:noProof/>
                <w:webHidden/>
              </w:rPr>
              <w:fldChar w:fldCharType="separate"/>
            </w:r>
            <w:r w:rsidR="00754860">
              <w:rPr>
                <w:noProof/>
                <w:webHidden/>
              </w:rPr>
              <w:t>3</w:t>
            </w:r>
            <w:r w:rsidR="00754860">
              <w:rPr>
                <w:noProof/>
                <w:webHidden/>
              </w:rPr>
              <w:fldChar w:fldCharType="end"/>
            </w:r>
          </w:hyperlink>
        </w:p>
        <w:p w14:paraId="113978D8" w14:textId="77777777" w:rsidR="00754860" w:rsidRDefault="00AA3550">
          <w:pPr>
            <w:pStyle w:val="31"/>
            <w:tabs>
              <w:tab w:val="right" w:leader="dot" w:pos="8630"/>
            </w:tabs>
            <w:ind w:left="960"/>
            <w:rPr>
              <w:noProof/>
              <w:kern w:val="2"/>
              <w:sz w:val="21"/>
              <w:szCs w:val="22"/>
              <w:lang w:eastAsia="zh-CN"/>
            </w:rPr>
          </w:pPr>
          <w:hyperlink w:anchor="_Toc483318233" w:history="1">
            <w:r w:rsidR="00754860" w:rsidRPr="00E07420">
              <w:rPr>
                <w:rStyle w:val="a9"/>
                <w:noProof/>
              </w:rPr>
              <w:t>1. 一些建议</w:t>
            </w:r>
            <w:r w:rsidR="00754860">
              <w:rPr>
                <w:noProof/>
                <w:webHidden/>
              </w:rPr>
              <w:tab/>
            </w:r>
            <w:r w:rsidR="00754860">
              <w:rPr>
                <w:noProof/>
                <w:webHidden/>
              </w:rPr>
              <w:fldChar w:fldCharType="begin"/>
            </w:r>
            <w:r w:rsidR="00754860">
              <w:rPr>
                <w:noProof/>
                <w:webHidden/>
              </w:rPr>
              <w:instrText xml:space="preserve"> PAGEREF _Toc483318233 \h </w:instrText>
            </w:r>
            <w:r w:rsidR="00754860">
              <w:rPr>
                <w:noProof/>
                <w:webHidden/>
              </w:rPr>
            </w:r>
            <w:r w:rsidR="00754860">
              <w:rPr>
                <w:noProof/>
                <w:webHidden/>
              </w:rPr>
              <w:fldChar w:fldCharType="separate"/>
            </w:r>
            <w:r w:rsidR="00754860">
              <w:rPr>
                <w:noProof/>
                <w:webHidden/>
              </w:rPr>
              <w:t>3</w:t>
            </w:r>
            <w:r w:rsidR="00754860">
              <w:rPr>
                <w:noProof/>
                <w:webHidden/>
              </w:rPr>
              <w:fldChar w:fldCharType="end"/>
            </w:r>
          </w:hyperlink>
        </w:p>
        <w:p w14:paraId="64DDAE70" w14:textId="77777777" w:rsidR="00754860" w:rsidRDefault="00AA3550">
          <w:pPr>
            <w:pStyle w:val="31"/>
            <w:tabs>
              <w:tab w:val="right" w:leader="dot" w:pos="8630"/>
            </w:tabs>
            <w:ind w:left="960"/>
            <w:rPr>
              <w:noProof/>
              <w:kern w:val="2"/>
              <w:sz w:val="21"/>
              <w:szCs w:val="22"/>
              <w:lang w:eastAsia="zh-CN"/>
            </w:rPr>
          </w:pPr>
          <w:hyperlink w:anchor="_Toc483318234" w:history="1">
            <w:r w:rsidR="00754860" w:rsidRPr="00E07420">
              <w:rPr>
                <w:rStyle w:val="a9"/>
                <w:noProof/>
              </w:rPr>
              <w:t>2. 一些文档</w:t>
            </w:r>
            <w:r w:rsidR="00754860">
              <w:rPr>
                <w:noProof/>
                <w:webHidden/>
              </w:rPr>
              <w:tab/>
            </w:r>
            <w:r w:rsidR="00754860">
              <w:rPr>
                <w:noProof/>
                <w:webHidden/>
              </w:rPr>
              <w:fldChar w:fldCharType="begin"/>
            </w:r>
            <w:r w:rsidR="00754860">
              <w:rPr>
                <w:noProof/>
                <w:webHidden/>
              </w:rPr>
              <w:instrText xml:space="preserve"> PAGEREF _Toc483318234 \h </w:instrText>
            </w:r>
            <w:r w:rsidR="00754860">
              <w:rPr>
                <w:noProof/>
                <w:webHidden/>
              </w:rPr>
            </w:r>
            <w:r w:rsidR="00754860">
              <w:rPr>
                <w:noProof/>
                <w:webHidden/>
              </w:rPr>
              <w:fldChar w:fldCharType="separate"/>
            </w:r>
            <w:r w:rsidR="00754860">
              <w:rPr>
                <w:noProof/>
                <w:webHidden/>
              </w:rPr>
              <w:t>3</w:t>
            </w:r>
            <w:r w:rsidR="00754860">
              <w:rPr>
                <w:noProof/>
                <w:webHidden/>
              </w:rPr>
              <w:fldChar w:fldCharType="end"/>
            </w:r>
          </w:hyperlink>
        </w:p>
        <w:p w14:paraId="2779F2D4" w14:textId="77777777" w:rsidR="00754860" w:rsidRDefault="00AA3550">
          <w:pPr>
            <w:pStyle w:val="21"/>
            <w:tabs>
              <w:tab w:val="right" w:leader="dot" w:pos="8630"/>
            </w:tabs>
            <w:ind w:left="480"/>
            <w:rPr>
              <w:noProof/>
              <w:kern w:val="2"/>
              <w:sz w:val="21"/>
              <w:szCs w:val="22"/>
              <w:lang w:eastAsia="zh-CN"/>
            </w:rPr>
          </w:pPr>
          <w:hyperlink w:anchor="_Toc483318235" w:history="1">
            <w:r w:rsidR="00754860" w:rsidRPr="00E07420">
              <w:rPr>
                <w:rStyle w:val="a9"/>
                <w:noProof/>
                <w:lang w:eastAsia="zh-CN"/>
              </w:rPr>
              <w:t>二、BIOS 介绍</w:t>
            </w:r>
            <w:r w:rsidR="00754860">
              <w:rPr>
                <w:noProof/>
                <w:webHidden/>
              </w:rPr>
              <w:tab/>
            </w:r>
            <w:r w:rsidR="00754860">
              <w:rPr>
                <w:noProof/>
                <w:webHidden/>
              </w:rPr>
              <w:fldChar w:fldCharType="begin"/>
            </w:r>
            <w:r w:rsidR="00754860">
              <w:rPr>
                <w:noProof/>
                <w:webHidden/>
              </w:rPr>
              <w:instrText xml:space="preserve"> PAGEREF _Toc483318235 \h </w:instrText>
            </w:r>
            <w:r w:rsidR="00754860">
              <w:rPr>
                <w:noProof/>
                <w:webHidden/>
              </w:rPr>
            </w:r>
            <w:r w:rsidR="00754860">
              <w:rPr>
                <w:noProof/>
                <w:webHidden/>
              </w:rPr>
              <w:fldChar w:fldCharType="separate"/>
            </w:r>
            <w:r w:rsidR="00754860">
              <w:rPr>
                <w:noProof/>
                <w:webHidden/>
              </w:rPr>
              <w:t>3</w:t>
            </w:r>
            <w:r w:rsidR="00754860">
              <w:rPr>
                <w:noProof/>
                <w:webHidden/>
              </w:rPr>
              <w:fldChar w:fldCharType="end"/>
            </w:r>
          </w:hyperlink>
        </w:p>
        <w:p w14:paraId="0C657753" w14:textId="77777777" w:rsidR="00754860" w:rsidRDefault="00AA3550">
          <w:pPr>
            <w:pStyle w:val="21"/>
            <w:tabs>
              <w:tab w:val="right" w:leader="dot" w:pos="8630"/>
            </w:tabs>
            <w:ind w:left="480"/>
            <w:rPr>
              <w:noProof/>
              <w:kern w:val="2"/>
              <w:sz w:val="21"/>
              <w:szCs w:val="22"/>
              <w:lang w:eastAsia="zh-CN"/>
            </w:rPr>
          </w:pPr>
          <w:hyperlink w:anchor="_Toc483318236" w:history="1">
            <w:r w:rsidR="00754860" w:rsidRPr="00E07420">
              <w:rPr>
                <w:rStyle w:val="a9"/>
                <w:noProof/>
                <w:lang w:eastAsia="zh-CN"/>
              </w:rPr>
              <w:t>三</w:t>
            </w:r>
            <w:r w:rsidR="00754860" w:rsidRPr="00E07420">
              <w:rPr>
                <w:rStyle w:val="a9"/>
                <w:noProof/>
              </w:rPr>
              <w:t>、CentOS 安装</w:t>
            </w:r>
            <w:r w:rsidR="00754860">
              <w:rPr>
                <w:noProof/>
                <w:webHidden/>
              </w:rPr>
              <w:tab/>
            </w:r>
            <w:r w:rsidR="00754860">
              <w:rPr>
                <w:noProof/>
                <w:webHidden/>
              </w:rPr>
              <w:fldChar w:fldCharType="begin"/>
            </w:r>
            <w:r w:rsidR="00754860">
              <w:rPr>
                <w:noProof/>
                <w:webHidden/>
              </w:rPr>
              <w:instrText xml:space="preserve"> PAGEREF _Toc483318236 \h </w:instrText>
            </w:r>
            <w:r w:rsidR="00754860">
              <w:rPr>
                <w:noProof/>
                <w:webHidden/>
              </w:rPr>
            </w:r>
            <w:r w:rsidR="00754860">
              <w:rPr>
                <w:noProof/>
                <w:webHidden/>
              </w:rPr>
              <w:fldChar w:fldCharType="separate"/>
            </w:r>
            <w:r w:rsidR="00754860">
              <w:rPr>
                <w:noProof/>
                <w:webHidden/>
              </w:rPr>
              <w:t>6</w:t>
            </w:r>
            <w:r w:rsidR="00754860">
              <w:rPr>
                <w:noProof/>
                <w:webHidden/>
              </w:rPr>
              <w:fldChar w:fldCharType="end"/>
            </w:r>
          </w:hyperlink>
        </w:p>
        <w:p w14:paraId="2B9F697F" w14:textId="77777777" w:rsidR="00754860" w:rsidRDefault="00AA3550">
          <w:pPr>
            <w:pStyle w:val="11"/>
            <w:tabs>
              <w:tab w:val="right" w:leader="dot" w:pos="8630"/>
            </w:tabs>
            <w:rPr>
              <w:noProof/>
            </w:rPr>
          </w:pPr>
          <w:hyperlink w:anchor="_Toc483318237" w:history="1">
            <w:r w:rsidR="00754860" w:rsidRPr="00E07420">
              <w:rPr>
                <w:rStyle w:val="a9"/>
                <w:noProof/>
                <w:lang w:eastAsia="zh-CN"/>
              </w:rPr>
              <w:t>高性能集群搭建指南（二） - 系统配置</w:t>
            </w:r>
            <w:r w:rsidR="00754860">
              <w:rPr>
                <w:noProof/>
                <w:webHidden/>
              </w:rPr>
              <w:tab/>
            </w:r>
            <w:r w:rsidR="00754860">
              <w:rPr>
                <w:noProof/>
                <w:webHidden/>
              </w:rPr>
              <w:fldChar w:fldCharType="begin"/>
            </w:r>
            <w:r w:rsidR="00754860">
              <w:rPr>
                <w:noProof/>
                <w:webHidden/>
              </w:rPr>
              <w:instrText xml:space="preserve"> PAGEREF _Toc483318237 \h </w:instrText>
            </w:r>
            <w:r w:rsidR="00754860">
              <w:rPr>
                <w:noProof/>
                <w:webHidden/>
              </w:rPr>
            </w:r>
            <w:r w:rsidR="00754860">
              <w:rPr>
                <w:noProof/>
                <w:webHidden/>
              </w:rPr>
              <w:fldChar w:fldCharType="separate"/>
            </w:r>
            <w:r w:rsidR="00754860">
              <w:rPr>
                <w:noProof/>
                <w:webHidden/>
              </w:rPr>
              <w:t>19</w:t>
            </w:r>
            <w:r w:rsidR="00754860">
              <w:rPr>
                <w:noProof/>
                <w:webHidden/>
              </w:rPr>
              <w:fldChar w:fldCharType="end"/>
            </w:r>
          </w:hyperlink>
        </w:p>
        <w:p w14:paraId="1D9EE569" w14:textId="77777777" w:rsidR="00754860" w:rsidRDefault="00AA3550">
          <w:pPr>
            <w:pStyle w:val="21"/>
            <w:tabs>
              <w:tab w:val="right" w:leader="dot" w:pos="8630"/>
            </w:tabs>
            <w:ind w:left="480"/>
            <w:rPr>
              <w:noProof/>
              <w:kern w:val="2"/>
              <w:sz w:val="21"/>
              <w:szCs w:val="22"/>
              <w:lang w:eastAsia="zh-CN"/>
            </w:rPr>
          </w:pPr>
          <w:hyperlink w:anchor="_Toc483318238" w:history="1">
            <w:r w:rsidR="00754860" w:rsidRPr="00E07420">
              <w:rPr>
                <w:rStyle w:val="a9"/>
                <w:noProof/>
              </w:rPr>
              <w:t>一、hostname hosts 和 IP</w:t>
            </w:r>
            <w:r w:rsidR="00754860">
              <w:rPr>
                <w:noProof/>
                <w:webHidden/>
              </w:rPr>
              <w:tab/>
            </w:r>
            <w:r w:rsidR="00754860">
              <w:rPr>
                <w:noProof/>
                <w:webHidden/>
              </w:rPr>
              <w:fldChar w:fldCharType="begin"/>
            </w:r>
            <w:r w:rsidR="00754860">
              <w:rPr>
                <w:noProof/>
                <w:webHidden/>
              </w:rPr>
              <w:instrText xml:space="preserve"> PAGEREF _Toc483318238 \h </w:instrText>
            </w:r>
            <w:r w:rsidR="00754860">
              <w:rPr>
                <w:noProof/>
                <w:webHidden/>
              </w:rPr>
            </w:r>
            <w:r w:rsidR="00754860">
              <w:rPr>
                <w:noProof/>
                <w:webHidden/>
              </w:rPr>
              <w:fldChar w:fldCharType="separate"/>
            </w:r>
            <w:r w:rsidR="00754860">
              <w:rPr>
                <w:noProof/>
                <w:webHidden/>
              </w:rPr>
              <w:t>19</w:t>
            </w:r>
            <w:r w:rsidR="00754860">
              <w:rPr>
                <w:noProof/>
                <w:webHidden/>
              </w:rPr>
              <w:fldChar w:fldCharType="end"/>
            </w:r>
          </w:hyperlink>
        </w:p>
        <w:p w14:paraId="73D3B06D" w14:textId="77777777" w:rsidR="00754860" w:rsidRDefault="00AA3550">
          <w:pPr>
            <w:pStyle w:val="31"/>
            <w:tabs>
              <w:tab w:val="right" w:leader="dot" w:pos="8630"/>
            </w:tabs>
            <w:ind w:left="960"/>
            <w:rPr>
              <w:noProof/>
              <w:kern w:val="2"/>
              <w:sz w:val="21"/>
              <w:szCs w:val="22"/>
              <w:lang w:eastAsia="zh-CN"/>
            </w:rPr>
          </w:pPr>
          <w:hyperlink w:anchor="_Toc483318239" w:history="1">
            <w:r w:rsidR="00754860" w:rsidRPr="00E07420">
              <w:rPr>
                <w:rStyle w:val="a9"/>
                <w:noProof/>
              </w:rPr>
              <w:t>1. hostname 设定</w:t>
            </w:r>
            <w:r w:rsidR="00754860">
              <w:rPr>
                <w:noProof/>
                <w:webHidden/>
              </w:rPr>
              <w:tab/>
            </w:r>
            <w:r w:rsidR="00754860">
              <w:rPr>
                <w:noProof/>
                <w:webHidden/>
              </w:rPr>
              <w:fldChar w:fldCharType="begin"/>
            </w:r>
            <w:r w:rsidR="00754860">
              <w:rPr>
                <w:noProof/>
                <w:webHidden/>
              </w:rPr>
              <w:instrText xml:space="preserve"> PAGEREF _Toc483318239 \h </w:instrText>
            </w:r>
            <w:r w:rsidR="00754860">
              <w:rPr>
                <w:noProof/>
                <w:webHidden/>
              </w:rPr>
            </w:r>
            <w:r w:rsidR="00754860">
              <w:rPr>
                <w:noProof/>
                <w:webHidden/>
              </w:rPr>
              <w:fldChar w:fldCharType="separate"/>
            </w:r>
            <w:r w:rsidR="00754860">
              <w:rPr>
                <w:noProof/>
                <w:webHidden/>
              </w:rPr>
              <w:t>19</w:t>
            </w:r>
            <w:r w:rsidR="00754860">
              <w:rPr>
                <w:noProof/>
                <w:webHidden/>
              </w:rPr>
              <w:fldChar w:fldCharType="end"/>
            </w:r>
          </w:hyperlink>
        </w:p>
        <w:p w14:paraId="1B244A26" w14:textId="77777777" w:rsidR="00754860" w:rsidRDefault="00AA3550">
          <w:pPr>
            <w:pStyle w:val="31"/>
            <w:tabs>
              <w:tab w:val="right" w:leader="dot" w:pos="8630"/>
            </w:tabs>
            <w:ind w:left="960"/>
            <w:rPr>
              <w:noProof/>
              <w:kern w:val="2"/>
              <w:sz w:val="21"/>
              <w:szCs w:val="22"/>
              <w:lang w:eastAsia="zh-CN"/>
            </w:rPr>
          </w:pPr>
          <w:hyperlink w:anchor="_Toc483318240" w:history="1">
            <w:r w:rsidR="00754860" w:rsidRPr="00E07420">
              <w:rPr>
                <w:rStyle w:val="a9"/>
                <w:noProof/>
              </w:rPr>
              <w:t>2. hosts</w:t>
            </w:r>
            <w:r w:rsidR="00754860">
              <w:rPr>
                <w:noProof/>
                <w:webHidden/>
              </w:rPr>
              <w:tab/>
            </w:r>
            <w:r w:rsidR="00754860">
              <w:rPr>
                <w:noProof/>
                <w:webHidden/>
              </w:rPr>
              <w:fldChar w:fldCharType="begin"/>
            </w:r>
            <w:r w:rsidR="00754860">
              <w:rPr>
                <w:noProof/>
                <w:webHidden/>
              </w:rPr>
              <w:instrText xml:space="preserve"> PAGEREF _Toc483318240 \h </w:instrText>
            </w:r>
            <w:r w:rsidR="00754860">
              <w:rPr>
                <w:noProof/>
                <w:webHidden/>
              </w:rPr>
            </w:r>
            <w:r w:rsidR="00754860">
              <w:rPr>
                <w:noProof/>
                <w:webHidden/>
              </w:rPr>
              <w:fldChar w:fldCharType="separate"/>
            </w:r>
            <w:r w:rsidR="00754860">
              <w:rPr>
                <w:noProof/>
                <w:webHidden/>
              </w:rPr>
              <w:t>20</w:t>
            </w:r>
            <w:r w:rsidR="00754860">
              <w:rPr>
                <w:noProof/>
                <w:webHidden/>
              </w:rPr>
              <w:fldChar w:fldCharType="end"/>
            </w:r>
          </w:hyperlink>
        </w:p>
        <w:p w14:paraId="5A3D53B8" w14:textId="77777777" w:rsidR="00754860" w:rsidRDefault="00AA3550">
          <w:pPr>
            <w:pStyle w:val="31"/>
            <w:tabs>
              <w:tab w:val="right" w:leader="dot" w:pos="8630"/>
            </w:tabs>
            <w:ind w:left="960"/>
            <w:rPr>
              <w:noProof/>
              <w:kern w:val="2"/>
              <w:sz w:val="21"/>
              <w:szCs w:val="22"/>
              <w:lang w:eastAsia="zh-CN"/>
            </w:rPr>
          </w:pPr>
          <w:hyperlink w:anchor="_Toc483318241" w:history="1">
            <w:r w:rsidR="00754860" w:rsidRPr="00E07420">
              <w:rPr>
                <w:rStyle w:val="a9"/>
                <w:noProof/>
                <w:lang w:eastAsia="zh-CN"/>
              </w:rPr>
              <w:t>3. IP</w:t>
            </w:r>
            <w:r w:rsidR="00754860">
              <w:rPr>
                <w:noProof/>
                <w:webHidden/>
              </w:rPr>
              <w:tab/>
            </w:r>
            <w:r w:rsidR="00754860">
              <w:rPr>
                <w:noProof/>
                <w:webHidden/>
              </w:rPr>
              <w:fldChar w:fldCharType="begin"/>
            </w:r>
            <w:r w:rsidR="00754860">
              <w:rPr>
                <w:noProof/>
                <w:webHidden/>
              </w:rPr>
              <w:instrText xml:space="preserve"> PAGEREF _Toc483318241 \h </w:instrText>
            </w:r>
            <w:r w:rsidR="00754860">
              <w:rPr>
                <w:noProof/>
                <w:webHidden/>
              </w:rPr>
            </w:r>
            <w:r w:rsidR="00754860">
              <w:rPr>
                <w:noProof/>
                <w:webHidden/>
              </w:rPr>
              <w:fldChar w:fldCharType="separate"/>
            </w:r>
            <w:r w:rsidR="00754860">
              <w:rPr>
                <w:noProof/>
                <w:webHidden/>
              </w:rPr>
              <w:t>20</w:t>
            </w:r>
            <w:r w:rsidR="00754860">
              <w:rPr>
                <w:noProof/>
                <w:webHidden/>
              </w:rPr>
              <w:fldChar w:fldCharType="end"/>
            </w:r>
          </w:hyperlink>
        </w:p>
        <w:p w14:paraId="7DC1915B" w14:textId="77777777" w:rsidR="00754860" w:rsidRDefault="00AA3550">
          <w:pPr>
            <w:pStyle w:val="21"/>
            <w:tabs>
              <w:tab w:val="right" w:leader="dot" w:pos="8630"/>
            </w:tabs>
            <w:ind w:left="480"/>
            <w:rPr>
              <w:noProof/>
              <w:kern w:val="2"/>
              <w:sz w:val="21"/>
              <w:szCs w:val="22"/>
              <w:lang w:eastAsia="zh-CN"/>
            </w:rPr>
          </w:pPr>
          <w:hyperlink w:anchor="_Toc483318242" w:history="1">
            <w:r w:rsidR="00754860" w:rsidRPr="00E07420">
              <w:rPr>
                <w:rStyle w:val="a9"/>
                <w:noProof/>
              </w:rPr>
              <w:t>二、SELinux和防火墙</w:t>
            </w:r>
            <w:r w:rsidR="00754860">
              <w:rPr>
                <w:noProof/>
                <w:webHidden/>
              </w:rPr>
              <w:tab/>
            </w:r>
            <w:r w:rsidR="00754860">
              <w:rPr>
                <w:noProof/>
                <w:webHidden/>
              </w:rPr>
              <w:fldChar w:fldCharType="begin"/>
            </w:r>
            <w:r w:rsidR="00754860">
              <w:rPr>
                <w:noProof/>
                <w:webHidden/>
              </w:rPr>
              <w:instrText xml:space="preserve"> PAGEREF _Toc483318242 \h </w:instrText>
            </w:r>
            <w:r w:rsidR="00754860">
              <w:rPr>
                <w:noProof/>
                <w:webHidden/>
              </w:rPr>
            </w:r>
            <w:r w:rsidR="00754860">
              <w:rPr>
                <w:noProof/>
                <w:webHidden/>
              </w:rPr>
              <w:fldChar w:fldCharType="separate"/>
            </w:r>
            <w:r w:rsidR="00754860">
              <w:rPr>
                <w:noProof/>
                <w:webHidden/>
              </w:rPr>
              <w:t>25</w:t>
            </w:r>
            <w:r w:rsidR="00754860">
              <w:rPr>
                <w:noProof/>
                <w:webHidden/>
              </w:rPr>
              <w:fldChar w:fldCharType="end"/>
            </w:r>
          </w:hyperlink>
        </w:p>
        <w:p w14:paraId="05F25642" w14:textId="77777777" w:rsidR="00754860" w:rsidRDefault="00AA3550">
          <w:pPr>
            <w:pStyle w:val="31"/>
            <w:tabs>
              <w:tab w:val="right" w:leader="dot" w:pos="8630"/>
            </w:tabs>
            <w:ind w:left="960"/>
            <w:rPr>
              <w:noProof/>
              <w:kern w:val="2"/>
              <w:sz w:val="21"/>
              <w:szCs w:val="22"/>
              <w:lang w:eastAsia="zh-CN"/>
            </w:rPr>
          </w:pPr>
          <w:hyperlink w:anchor="_Toc483318243" w:history="1">
            <w:r w:rsidR="00754860" w:rsidRPr="00E07420">
              <w:rPr>
                <w:rStyle w:val="a9"/>
                <w:noProof/>
                <w:lang w:eastAsia="zh-CN"/>
              </w:rPr>
              <w:t>1. SELinux模式</w:t>
            </w:r>
            <w:r w:rsidR="00754860">
              <w:rPr>
                <w:noProof/>
                <w:webHidden/>
              </w:rPr>
              <w:tab/>
            </w:r>
            <w:r w:rsidR="00754860">
              <w:rPr>
                <w:noProof/>
                <w:webHidden/>
              </w:rPr>
              <w:fldChar w:fldCharType="begin"/>
            </w:r>
            <w:r w:rsidR="00754860">
              <w:rPr>
                <w:noProof/>
                <w:webHidden/>
              </w:rPr>
              <w:instrText xml:space="preserve"> PAGEREF _Toc483318243 \h </w:instrText>
            </w:r>
            <w:r w:rsidR="00754860">
              <w:rPr>
                <w:noProof/>
                <w:webHidden/>
              </w:rPr>
            </w:r>
            <w:r w:rsidR="00754860">
              <w:rPr>
                <w:noProof/>
                <w:webHidden/>
              </w:rPr>
              <w:fldChar w:fldCharType="separate"/>
            </w:r>
            <w:r w:rsidR="00754860">
              <w:rPr>
                <w:noProof/>
                <w:webHidden/>
              </w:rPr>
              <w:t>25</w:t>
            </w:r>
            <w:r w:rsidR="00754860">
              <w:rPr>
                <w:noProof/>
                <w:webHidden/>
              </w:rPr>
              <w:fldChar w:fldCharType="end"/>
            </w:r>
          </w:hyperlink>
        </w:p>
        <w:p w14:paraId="3CE3E1BE" w14:textId="77777777" w:rsidR="00754860" w:rsidRDefault="00AA3550">
          <w:pPr>
            <w:pStyle w:val="31"/>
            <w:tabs>
              <w:tab w:val="right" w:leader="dot" w:pos="8630"/>
            </w:tabs>
            <w:ind w:left="960"/>
            <w:rPr>
              <w:noProof/>
              <w:kern w:val="2"/>
              <w:sz w:val="21"/>
              <w:szCs w:val="22"/>
              <w:lang w:eastAsia="zh-CN"/>
            </w:rPr>
          </w:pPr>
          <w:hyperlink w:anchor="_Toc483318244" w:history="1">
            <w:r w:rsidR="00754860" w:rsidRPr="00E07420">
              <w:rPr>
                <w:rStyle w:val="a9"/>
                <w:noProof/>
              </w:rPr>
              <w:t>2. 关闭SELinux</w:t>
            </w:r>
            <w:r w:rsidR="00754860">
              <w:rPr>
                <w:noProof/>
                <w:webHidden/>
              </w:rPr>
              <w:tab/>
            </w:r>
            <w:r w:rsidR="00754860">
              <w:rPr>
                <w:noProof/>
                <w:webHidden/>
              </w:rPr>
              <w:fldChar w:fldCharType="begin"/>
            </w:r>
            <w:r w:rsidR="00754860">
              <w:rPr>
                <w:noProof/>
                <w:webHidden/>
              </w:rPr>
              <w:instrText xml:space="preserve"> PAGEREF _Toc483318244 \h </w:instrText>
            </w:r>
            <w:r w:rsidR="00754860">
              <w:rPr>
                <w:noProof/>
                <w:webHidden/>
              </w:rPr>
            </w:r>
            <w:r w:rsidR="00754860">
              <w:rPr>
                <w:noProof/>
                <w:webHidden/>
              </w:rPr>
              <w:fldChar w:fldCharType="separate"/>
            </w:r>
            <w:r w:rsidR="00754860">
              <w:rPr>
                <w:noProof/>
                <w:webHidden/>
              </w:rPr>
              <w:t>25</w:t>
            </w:r>
            <w:r w:rsidR="00754860">
              <w:rPr>
                <w:noProof/>
                <w:webHidden/>
              </w:rPr>
              <w:fldChar w:fldCharType="end"/>
            </w:r>
          </w:hyperlink>
        </w:p>
        <w:p w14:paraId="0D57FF9B" w14:textId="77777777" w:rsidR="00754860" w:rsidRDefault="00AA3550">
          <w:pPr>
            <w:pStyle w:val="31"/>
            <w:tabs>
              <w:tab w:val="right" w:leader="dot" w:pos="8630"/>
            </w:tabs>
            <w:ind w:left="960"/>
            <w:rPr>
              <w:noProof/>
              <w:kern w:val="2"/>
              <w:sz w:val="21"/>
              <w:szCs w:val="22"/>
              <w:lang w:eastAsia="zh-CN"/>
            </w:rPr>
          </w:pPr>
          <w:hyperlink w:anchor="_Toc483318245" w:history="1">
            <w:r w:rsidR="00754860" w:rsidRPr="00E07420">
              <w:rPr>
                <w:rStyle w:val="a9"/>
                <w:noProof/>
              </w:rPr>
              <w:t>3. 查看SELinux工作 状态</w:t>
            </w:r>
            <w:r w:rsidR="00754860">
              <w:rPr>
                <w:noProof/>
                <w:webHidden/>
              </w:rPr>
              <w:tab/>
            </w:r>
            <w:r w:rsidR="00754860">
              <w:rPr>
                <w:noProof/>
                <w:webHidden/>
              </w:rPr>
              <w:fldChar w:fldCharType="begin"/>
            </w:r>
            <w:r w:rsidR="00754860">
              <w:rPr>
                <w:noProof/>
                <w:webHidden/>
              </w:rPr>
              <w:instrText xml:space="preserve"> PAGEREF _Toc483318245 \h </w:instrText>
            </w:r>
            <w:r w:rsidR="00754860">
              <w:rPr>
                <w:noProof/>
                <w:webHidden/>
              </w:rPr>
            </w:r>
            <w:r w:rsidR="00754860">
              <w:rPr>
                <w:noProof/>
                <w:webHidden/>
              </w:rPr>
              <w:fldChar w:fldCharType="separate"/>
            </w:r>
            <w:r w:rsidR="00754860">
              <w:rPr>
                <w:noProof/>
                <w:webHidden/>
              </w:rPr>
              <w:t>25</w:t>
            </w:r>
            <w:r w:rsidR="00754860">
              <w:rPr>
                <w:noProof/>
                <w:webHidden/>
              </w:rPr>
              <w:fldChar w:fldCharType="end"/>
            </w:r>
          </w:hyperlink>
        </w:p>
        <w:p w14:paraId="03F59F06" w14:textId="77777777" w:rsidR="00754860" w:rsidRDefault="00AA3550">
          <w:pPr>
            <w:pStyle w:val="31"/>
            <w:tabs>
              <w:tab w:val="right" w:leader="dot" w:pos="8630"/>
            </w:tabs>
            <w:ind w:left="960"/>
            <w:rPr>
              <w:noProof/>
              <w:kern w:val="2"/>
              <w:sz w:val="21"/>
              <w:szCs w:val="22"/>
              <w:lang w:eastAsia="zh-CN"/>
            </w:rPr>
          </w:pPr>
          <w:hyperlink w:anchor="_Toc483318246" w:history="1">
            <w:r w:rsidR="00754860" w:rsidRPr="00E07420">
              <w:rPr>
                <w:rStyle w:val="a9"/>
                <w:noProof/>
              </w:rPr>
              <w:t>4. 关于 setenforce</w:t>
            </w:r>
            <w:r w:rsidR="00754860">
              <w:rPr>
                <w:noProof/>
                <w:webHidden/>
              </w:rPr>
              <w:tab/>
            </w:r>
            <w:r w:rsidR="00754860">
              <w:rPr>
                <w:noProof/>
                <w:webHidden/>
              </w:rPr>
              <w:fldChar w:fldCharType="begin"/>
            </w:r>
            <w:r w:rsidR="00754860">
              <w:rPr>
                <w:noProof/>
                <w:webHidden/>
              </w:rPr>
              <w:instrText xml:space="preserve"> PAGEREF _Toc483318246 \h </w:instrText>
            </w:r>
            <w:r w:rsidR="00754860">
              <w:rPr>
                <w:noProof/>
                <w:webHidden/>
              </w:rPr>
            </w:r>
            <w:r w:rsidR="00754860">
              <w:rPr>
                <w:noProof/>
                <w:webHidden/>
              </w:rPr>
              <w:fldChar w:fldCharType="separate"/>
            </w:r>
            <w:r w:rsidR="00754860">
              <w:rPr>
                <w:noProof/>
                <w:webHidden/>
              </w:rPr>
              <w:t>26</w:t>
            </w:r>
            <w:r w:rsidR="00754860">
              <w:rPr>
                <w:noProof/>
                <w:webHidden/>
              </w:rPr>
              <w:fldChar w:fldCharType="end"/>
            </w:r>
          </w:hyperlink>
        </w:p>
        <w:p w14:paraId="00E26820" w14:textId="77777777" w:rsidR="00754860" w:rsidRDefault="00AA3550">
          <w:pPr>
            <w:pStyle w:val="31"/>
            <w:tabs>
              <w:tab w:val="right" w:leader="dot" w:pos="8630"/>
            </w:tabs>
            <w:ind w:left="960"/>
            <w:rPr>
              <w:noProof/>
              <w:kern w:val="2"/>
              <w:sz w:val="21"/>
              <w:szCs w:val="22"/>
              <w:lang w:eastAsia="zh-CN"/>
            </w:rPr>
          </w:pPr>
          <w:hyperlink w:anchor="_Toc483318247" w:history="1">
            <w:r w:rsidR="00754860" w:rsidRPr="00E07420">
              <w:rPr>
                <w:rStyle w:val="a9"/>
                <w:noProof/>
                <w:lang w:eastAsia="zh-CN"/>
              </w:rPr>
              <w:t>5. 关闭防火墙</w:t>
            </w:r>
            <w:r w:rsidR="00754860">
              <w:rPr>
                <w:noProof/>
                <w:webHidden/>
              </w:rPr>
              <w:tab/>
            </w:r>
            <w:r w:rsidR="00754860">
              <w:rPr>
                <w:noProof/>
                <w:webHidden/>
              </w:rPr>
              <w:fldChar w:fldCharType="begin"/>
            </w:r>
            <w:r w:rsidR="00754860">
              <w:rPr>
                <w:noProof/>
                <w:webHidden/>
              </w:rPr>
              <w:instrText xml:space="preserve"> PAGEREF _Toc483318247 \h </w:instrText>
            </w:r>
            <w:r w:rsidR="00754860">
              <w:rPr>
                <w:noProof/>
                <w:webHidden/>
              </w:rPr>
            </w:r>
            <w:r w:rsidR="00754860">
              <w:rPr>
                <w:noProof/>
                <w:webHidden/>
              </w:rPr>
              <w:fldChar w:fldCharType="separate"/>
            </w:r>
            <w:r w:rsidR="00754860">
              <w:rPr>
                <w:noProof/>
                <w:webHidden/>
              </w:rPr>
              <w:t>26</w:t>
            </w:r>
            <w:r w:rsidR="00754860">
              <w:rPr>
                <w:noProof/>
                <w:webHidden/>
              </w:rPr>
              <w:fldChar w:fldCharType="end"/>
            </w:r>
          </w:hyperlink>
        </w:p>
        <w:p w14:paraId="08C136EC" w14:textId="77777777" w:rsidR="00754860" w:rsidRDefault="00AA3550">
          <w:pPr>
            <w:pStyle w:val="31"/>
            <w:tabs>
              <w:tab w:val="right" w:leader="dot" w:pos="8630"/>
            </w:tabs>
            <w:ind w:left="960"/>
            <w:rPr>
              <w:noProof/>
              <w:kern w:val="2"/>
              <w:sz w:val="21"/>
              <w:szCs w:val="22"/>
              <w:lang w:eastAsia="zh-CN"/>
            </w:rPr>
          </w:pPr>
          <w:hyperlink w:anchor="_Toc483318248" w:history="1">
            <w:r w:rsidR="00754860" w:rsidRPr="00E07420">
              <w:rPr>
                <w:rStyle w:val="a9"/>
                <w:noProof/>
              </w:rPr>
              <w:t>6. 碰到的一些问题</w:t>
            </w:r>
            <w:r w:rsidR="00754860">
              <w:rPr>
                <w:noProof/>
                <w:webHidden/>
              </w:rPr>
              <w:tab/>
            </w:r>
            <w:r w:rsidR="00754860">
              <w:rPr>
                <w:noProof/>
                <w:webHidden/>
              </w:rPr>
              <w:fldChar w:fldCharType="begin"/>
            </w:r>
            <w:r w:rsidR="00754860">
              <w:rPr>
                <w:noProof/>
                <w:webHidden/>
              </w:rPr>
              <w:instrText xml:space="preserve"> PAGEREF _Toc483318248 \h </w:instrText>
            </w:r>
            <w:r w:rsidR="00754860">
              <w:rPr>
                <w:noProof/>
                <w:webHidden/>
              </w:rPr>
            </w:r>
            <w:r w:rsidR="00754860">
              <w:rPr>
                <w:noProof/>
                <w:webHidden/>
              </w:rPr>
              <w:fldChar w:fldCharType="separate"/>
            </w:r>
            <w:r w:rsidR="00754860">
              <w:rPr>
                <w:noProof/>
                <w:webHidden/>
              </w:rPr>
              <w:t>26</w:t>
            </w:r>
            <w:r w:rsidR="00754860">
              <w:rPr>
                <w:noProof/>
                <w:webHidden/>
              </w:rPr>
              <w:fldChar w:fldCharType="end"/>
            </w:r>
          </w:hyperlink>
        </w:p>
        <w:p w14:paraId="77649E0D" w14:textId="77777777" w:rsidR="00754860" w:rsidRDefault="00AA3550">
          <w:pPr>
            <w:pStyle w:val="21"/>
            <w:tabs>
              <w:tab w:val="right" w:leader="dot" w:pos="8630"/>
            </w:tabs>
            <w:ind w:left="480"/>
            <w:rPr>
              <w:noProof/>
              <w:kern w:val="2"/>
              <w:sz w:val="21"/>
              <w:szCs w:val="22"/>
              <w:lang w:eastAsia="zh-CN"/>
            </w:rPr>
          </w:pPr>
          <w:hyperlink w:anchor="_Toc483318249" w:history="1">
            <w:r w:rsidR="00754860" w:rsidRPr="00E07420">
              <w:rPr>
                <w:rStyle w:val="a9"/>
                <w:noProof/>
              </w:rPr>
              <w:t>三、yum 本地源 （可选）</w:t>
            </w:r>
            <w:r w:rsidR="00754860">
              <w:rPr>
                <w:noProof/>
                <w:webHidden/>
              </w:rPr>
              <w:tab/>
            </w:r>
            <w:r w:rsidR="00754860">
              <w:rPr>
                <w:noProof/>
                <w:webHidden/>
              </w:rPr>
              <w:fldChar w:fldCharType="begin"/>
            </w:r>
            <w:r w:rsidR="00754860">
              <w:rPr>
                <w:noProof/>
                <w:webHidden/>
              </w:rPr>
              <w:instrText xml:space="preserve"> PAGEREF _Toc483318249 \h </w:instrText>
            </w:r>
            <w:r w:rsidR="00754860">
              <w:rPr>
                <w:noProof/>
                <w:webHidden/>
              </w:rPr>
            </w:r>
            <w:r w:rsidR="00754860">
              <w:rPr>
                <w:noProof/>
                <w:webHidden/>
              </w:rPr>
              <w:fldChar w:fldCharType="separate"/>
            </w:r>
            <w:r w:rsidR="00754860">
              <w:rPr>
                <w:noProof/>
                <w:webHidden/>
              </w:rPr>
              <w:t>26</w:t>
            </w:r>
            <w:r w:rsidR="00754860">
              <w:rPr>
                <w:noProof/>
                <w:webHidden/>
              </w:rPr>
              <w:fldChar w:fldCharType="end"/>
            </w:r>
          </w:hyperlink>
        </w:p>
        <w:p w14:paraId="6A104567" w14:textId="77777777" w:rsidR="00754860" w:rsidRDefault="00AA3550">
          <w:pPr>
            <w:pStyle w:val="31"/>
            <w:tabs>
              <w:tab w:val="right" w:leader="dot" w:pos="8630"/>
            </w:tabs>
            <w:ind w:left="960"/>
            <w:rPr>
              <w:noProof/>
              <w:kern w:val="2"/>
              <w:sz w:val="21"/>
              <w:szCs w:val="22"/>
              <w:lang w:eastAsia="zh-CN"/>
            </w:rPr>
          </w:pPr>
          <w:hyperlink w:anchor="_Toc483318250" w:history="1">
            <w:r w:rsidR="00754860" w:rsidRPr="00E07420">
              <w:rPr>
                <w:rStyle w:val="a9"/>
                <w:noProof/>
                <w:lang w:eastAsia="zh-CN"/>
              </w:rPr>
              <w:t>1. 服务端配置</w:t>
            </w:r>
            <w:r w:rsidR="00754860">
              <w:rPr>
                <w:noProof/>
                <w:webHidden/>
              </w:rPr>
              <w:tab/>
            </w:r>
            <w:r w:rsidR="00754860">
              <w:rPr>
                <w:noProof/>
                <w:webHidden/>
              </w:rPr>
              <w:fldChar w:fldCharType="begin"/>
            </w:r>
            <w:r w:rsidR="00754860">
              <w:rPr>
                <w:noProof/>
                <w:webHidden/>
              </w:rPr>
              <w:instrText xml:space="preserve"> PAGEREF _Toc483318250 \h </w:instrText>
            </w:r>
            <w:r w:rsidR="00754860">
              <w:rPr>
                <w:noProof/>
                <w:webHidden/>
              </w:rPr>
            </w:r>
            <w:r w:rsidR="00754860">
              <w:rPr>
                <w:noProof/>
                <w:webHidden/>
              </w:rPr>
              <w:fldChar w:fldCharType="separate"/>
            </w:r>
            <w:r w:rsidR="00754860">
              <w:rPr>
                <w:noProof/>
                <w:webHidden/>
              </w:rPr>
              <w:t>26</w:t>
            </w:r>
            <w:r w:rsidR="00754860">
              <w:rPr>
                <w:noProof/>
                <w:webHidden/>
              </w:rPr>
              <w:fldChar w:fldCharType="end"/>
            </w:r>
          </w:hyperlink>
        </w:p>
        <w:p w14:paraId="0D437F93" w14:textId="77777777" w:rsidR="00754860" w:rsidRDefault="00AA3550">
          <w:pPr>
            <w:pStyle w:val="31"/>
            <w:tabs>
              <w:tab w:val="right" w:leader="dot" w:pos="8630"/>
            </w:tabs>
            <w:ind w:left="960"/>
            <w:rPr>
              <w:noProof/>
              <w:kern w:val="2"/>
              <w:sz w:val="21"/>
              <w:szCs w:val="22"/>
              <w:lang w:eastAsia="zh-CN"/>
            </w:rPr>
          </w:pPr>
          <w:hyperlink w:anchor="_Toc483318251" w:history="1">
            <w:r w:rsidR="00754860" w:rsidRPr="00E07420">
              <w:rPr>
                <w:rStyle w:val="a9"/>
                <w:noProof/>
                <w:lang w:eastAsia="zh-CN"/>
              </w:rPr>
              <w:t>2. 客户端</w:t>
            </w:r>
            <w:r w:rsidR="00754860">
              <w:rPr>
                <w:noProof/>
                <w:webHidden/>
              </w:rPr>
              <w:tab/>
            </w:r>
            <w:r w:rsidR="00754860">
              <w:rPr>
                <w:noProof/>
                <w:webHidden/>
              </w:rPr>
              <w:fldChar w:fldCharType="begin"/>
            </w:r>
            <w:r w:rsidR="00754860">
              <w:rPr>
                <w:noProof/>
                <w:webHidden/>
              </w:rPr>
              <w:instrText xml:space="preserve"> PAGEREF _Toc483318251 \h </w:instrText>
            </w:r>
            <w:r w:rsidR="00754860">
              <w:rPr>
                <w:noProof/>
                <w:webHidden/>
              </w:rPr>
            </w:r>
            <w:r w:rsidR="00754860">
              <w:rPr>
                <w:noProof/>
                <w:webHidden/>
              </w:rPr>
              <w:fldChar w:fldCharType="separate"/>
            </w:r>
            <w:r w:rsidR="00754860">
              <w:rPr>
                <w:noProof/>
                <w:webHidden/>
              </w:rPr>
              <w:t>29</w:t>
            </w:r>
            <w:r w:rsidR="00754860">
              <w:rPr>
                <w:noProof/>
                <w:webHidden/>
              </w:rPr>
              <w:fldChar w:fldCharType="end"/>
            </w:r>
          </w:hyperlink>
        </w:p>
        <w:p w14:paraId="7181E73E" w14:textId="77777777" w:rsidR="00754860" w:rsidRDefault="00AA3550">
          <w:pPr>
            <w:pStyle w:val="31"/>
            <w:tabs>
              <w:tab w:val="right" w:leader="dot" w:pos="8630"/>
            </w:tabs>
            <w:ind w:left="960"/>
            <w:rPr>
              <w:noProof/>
              <w:kern w:val="2"/>
              <w:sz w:val="21"/>
              <w:szCs w:val="22"/>
              <w:lang w:eastAsia="zh-CN"/>
            </w:rPr>
          </w:pPr>
          <w:hyperlink w:anchor="_Toc483318252" w:history="1">
            <w:r w:rsidR="00754860" w:rsidRPr="00E07420">
              <w:rPr>
                <w:rStyle w:val="a9"/>
                <w:noProof/>
              </w:rPr>
              <w:t>3.碰到过的一些问题</w:t>
            </w:r>
            <w:r w:rsidR="00754860">
              <w:rPr>
                <w:noProof/>
                <w:webHidden/>
              </w:rPr>
              <w:tab/>
            </w:r>
            <w:r w:rsidR="00754860">
              <w:rPr>
                <w:noProof/>
                <w:webHidden/>
              </w:rPr>
              <w:fldChar w:fldCharType="begin"/>
            </w:r>
            <w:r w:rsidR="00754860">
              <w:rPr>
                <w:noProof/>
                <w:webHidden/>
              </w:rPr>
              <w:instrText xml:space="preserve"> PAGEREF _Toc483318252 \h </w:instrText>
            </w:r>
            <w:r w:rsidR="00754860">
              <w:rPr>
                <w:noProof/>
                <w:webHidden/>
              </w:rPr>
            </w:r>
            <w:r w:rsidR="00754860">
              <w:rPr>
                <w:noProof/>
                <w:webHidden/>
              </w:rPr>
              <w:fldChar w:fldCharType="separate"/>
            </w:r>
            <w:r w:rsidR="00754860">
              <w:rPr>
                <w:noProof/>
                <w:webHidden/>
              </w:rPr>
              <w:t>30</w:t>
            </w:r>
            <w:r w:rsidR="00754860">
              <w:rPr>
                <w:noProof/>
                <w:webHidden/>
              </w:rPr>
              <w:fldChar w:fldCharType="end"/>
            </w:r>
          </w:hyperlink>
        </w:p>
        <w:p w14:paraId="1F91223F" w14:textId="77777777" w:rsidR="00754860" w:rsidRDefault="00AA3550">
          <w:pPr>
            <w:pStyle w:val="21"/>
            <w:tabs>
              <w:tab w:val="right" w:leader="dot" w:pos="8630"/>
            </w:tabs>
            <w:ind w:left="480"/>
            <w:rPr>
              <w:noProof/>
              <w:kern w:val="2"/>
              <w:sz w:val="21"/>
              <w:szCs w:val="22"/>
              <w:lang w:eastAsia="zh-CN"/>
            </w:rPr>
          </w:pPr>
          <w:hyperlink w:anchor="_Toc483318253" w:history="1">
            <w:r w:rsidR="00754860" w:rsidRPr="00E07420">
              <w:rPr>
                <w:rStyle w:val="a9"/>
                <w:noProof/>
                <w:lang w:eastAsia="zh-CN"/>
              </w:rPr>
              <w:t>四、SSH无密码访问</w:t>
            </w:r>
            <w:r w:rsidR="00754860">
              <w:rPr>
                <w:noProof/>
                <w:webHidden/>
              </w:rPr>
              <w:tab/>
            </w:r>
            <w:r w:rsidR="00754860">
              <w:rPr>
                <w:noProof/>
                <w:webHidden/>
              </w:rPr>
              <w:fldChar w:fldCharType="begin"/>
            </w:r>
            <w:r w:rsidR="00754860">
              <w:rPr>
                <w:noProof/>
                <w:webHidden/>
              </w:rPr>
              <w:instrText xml:space="preserve"> PAGEREF _Toc483318253 \h </w:instrText>
            </w:r>
            <w:r w:rsidR="00754860">
              <w:rPr>
                <w:noProof/>
                <w:webHidden/>
              </w:rPr>
            </w:r>
            <w:r w:rsidR="00754860">
              <w:rPr>
                <w:noProof/>
                <w:webHidden/>
              </w:rPr>
              <w:fldChar w:fldCharType="separate"/>
            </w:r>
            <w:r w:rsidR="00754860">
              <w:rPr>
                <w:noProof/>
                <w:webHidden/>
              </w:rPr>
              <w:t>31</w:t>
            </w:r>
            <w:r w:rsidR="00754860">
              <w:rPr>
                <w:noProof/>
                <w:webHidden/>
              </w:rPr>
              <w:fldChar w:fldCharType="end"/>
            </w:r>
          </w:hyperlink>
        </w:p>
        <w:p w14:paraId="1DDB93F2" w14:textId="77777777" w:rsidR="00754860" w:rsidRDefault="00AA3550">
          <w:pPr>
            <w:pStyle w:val="31"/>
            <w:tabs>
              <w:tab w:val="right" w:leader="dot" w:pos="8630"/>
            </w:tabs>
            <w:ind w:left="960"/>
            <w:rPr>
              <w:noProof/>
              <w:kern w:val="2"/>
              <w:sz w:val="21"/>
              <w:szCs w:val="22"/>
              <w:lang w:eastAsia="zh-CN"/>
            </w:rPr>
          </w:pPr>
          <w:hyperlink w:anchor="_Toc483318254" w:history="1">
            <w:r w:rsidR="00754860" w:rsidRPr="00E07420">
              <w:rPr>
                <w:rStyle w:val="a9"/>
                <w:noProof/>
                <w:lang w:eastAsia="zh-CN"/>
              </w:rPr>
              <w:t>1. OpenSSH 安装</w:t>
            </w:r>
            <w:r w:rsidR="00754860">
              <w:rPr>
                <w:noProof/>
                <w:webHidden/>
              </w:rPr>
              <w:tab/>
            </w:r>
            <w:r w:rsidR="00754860">
              <w:rPr>
                <w:noProof/>
                <w:webHidden/>
              </w:rPr>
              <w:fldChar w:fldCharType="begin"/>
            </w:r>
            <w:r w:rsidR="00754860">
              <w:rPr>
                <w:noProof/>
                <w:webHidden/>
              </w:rPr>
              <w:instrText xml:space="preserve"> PAGEREF _Toc483318254 \h </w:instrText>
            </w:r>
            <w:r w:rsidR="00754860">
              <w:rPr>
                <w:noProof/>
                <w:webHidden/>
              </w:rPr>
            </w:r>
            <w:r w:rsidR="00754860">
              <w:rPr>
                <w:noProof/>
                <w:webHidden/>
              </w:rPr>
              <w:fldChar w:fldCharType="separate"/>
            </w:r>
            <w:r w:rsidR="00754860">
              <w:rPr>
                <w:noProof/>
                <w:webHidden/>
              </w:rPr>
              <w:t>32</w:t>
            </w:r>
            <w:r w:rsidR="00754860">
              <w:rPr>
                <w:noProof/>
                <w:webHidden/>
              </w:rPr>
              <w:fldChar w:fldCharType="end"/>
            </w:r>
          </w:hyperlink>
        </w:p>
        <w:p w14:paraId="0BC76237" w14:textId="77777777" w:rsidR="00754860" w:rsidRDefault="00AA3550">
          <w:pPr>
            <w:pStyle w:val="31"/>
            <w:tabs>
              <w:tab w:val="right" w:leader="dot" w:pos="8630"/>
            </w:tabs>
            <w:ind w:left="960"/>
            <w:rPr>
              <w:noProof/>
              <w:kern w:val="2"/>
              <w:sz w:val="21"/>
              <w:szCs w:val="22"/>
              <w:lang w:eastAsia="zh-CN"/>
            </w:rPr>
          </w:pPr>
          <w:hyperlink w:anchor="_Toc483318255" w:history="1">
            <w:r w:rsidR="00754860" w:rsidRPr="00E07420">
              <w:rPr>
                <w:rStyle w:val="a9"/>
                <w:noProof/>
                <w:lang w:eastAsia="zh-CN"/>
              </w:rPr>
              <w:t>2. 单机的无密码访问配置</w:t>
            </w:r>
            <w:r w:rsidR="00754860">
              <w:rPr>
                <w:noProof/>
                <w:webHidden/>
              </w:rPr>
              <w:tab/>
            </w:r>
            <w:r w:rsidR="00754860">
              <w:rPr>
                <w:noProof/>
                <w:webHidden/>
              </w:rPr>
              <w:fldChar w:fldCharType="begin"/>
            </w:r>
            <w:r w:rsidR="00754860">
              <w:rPr>
                <w:noProof/>
                <w:webHidden/>
              </w:rPr>
              <w:instrText xml:space="preserve"> PAGEREF _Toc483318255 \h </w:instrText>
            </w:r>
            <w:r w:rsidR="00754860">
              <w:rPr>
                <w:noProof/>
                <w:webHidden/>
              </w:rPr>
            </w:r>
            <w:r w:rsidR="00754860">
              <w:rPr>
                <w:noProof/>
                <w:webHidden/>
              </w:rPr>
              <w:fldChar w:fldCharType="separate"/>
            </w:r>
            <w:r w:rsidR="00754860">
              <w:rPr>
                <w:noProof/>
                <w:webHidden/>
              </w:rPr>
              <w:t>32</w:t>
            </w:r>
            <w:r w:rsidR="00754860">
              <w:rPr>
                <w:noProof/>
                <w:webHidden/>
              </w:rPr>
              <w:fldChar w:fldCharType="end"/>
            </w:r>
          </w:hyperlink>
        </w:p>
        <w:p w14:paraId="7B0F8D67" w14:textId="77777777" w:rsidR="00754860" w:rsidRDefault="00AA3550">
          <w:pPr>
            <w:pStyle w:val="31"/>
            <w:tabs>
              <w:tab w:val="right" w:leader="dot" w:pos="8630"/>
            </w:tabs>
            <w:ind w:left="960"/>
            <w:rPr>
              <w:noProof/>
              <w:kern w:val="2"/>
              <w:sz w:val="21"/>
              <w:szCs w:val="22"/>
              <w:lang w:eastAsia="zh-CN"/>
            </w:rPr>
          </w:pPr>
          <w:hyperlink w:anchor="_Toc483318256" w:history="1">
            <w:r w:rsidR="00754860" w:rsidRPr="00E07420">
              <w:rPr>
                <w:rStyle w:val="a9"/>
                <w:noProof/>
                <w:lang w:eastAsia="zh-CN"/>
              </w:rPr>
              <w:t>3. 集群的无密码访问配置</w:t>
            </w:r>
            <w:r w:rsidR="00754860">
              <w:rPr>
                <w:noProof/>
                <w:webHidden/>
              </w:rPr>
              <w:tab/>
            </w:r>
            <w:r w:rsidR="00754860">
              <w:rPr>
                <w:noProof/>
                <w:webHidden/>
              </w:rPr>
              <w:fldChar w:fldCharType="begin"/>
            </w:r>
            <w:r w:rsidR="00754860">
              <w:rPr>
                <w:noProof/>
                <w:webHidden/>
              </w:rPr>
              <w:instrText xml:space="preserve"> PAGEREF _Toc483318256 \h </w:instrText>
            </w:r>
            <w:r w:rsidR="00754860">
              <w:rPr>
                <w:noProof/>
                <w:webHidden/>
              </w:rPr>
            </w:r>
            <w:r w:rsidR="00754860">
              <w:rPr>
                <w:noProof/>
                <w:webHidden/>
              </w:rPr>
              <w:fldChar w:fldCharType="separate"/>
            </w:r>
            <w:r w:rsidR="00754860">
              <w:rPr>
                <w:noProof/>
                <w:webHidden/>
              </w:rPr>
              <w:t>32</w:t>
            </w:r>
            <w:r w:rsidR="00754860">
              <w:rPr>
                <w:noProof/>
                <w:webHidden/>
              </w:rPr>
              <w:fldChar w:fldCharType="end"/>
            </w:r>
          </w:hyperlink>
        </w:p>
        <w:p w14:paraId="1EB095D1" w14:textId="77777777" w:rsidR="00754860" w:rsidRDefault="00AA3550">
          <w:pPr>
            <w:pStyle w:val="21"/>
            <w:tabs>
              <w:tab w:val="right" w:leader="dot" w:pos="8630"/>
            </w:tabs>
            <w:ind w:left="480"/>
            <w:rPr>
              <w:noProof/>
              <w:kern w:val="2"/>
              <w:sz w:val="21"/>
              <w:szCs w:val="22"/>
              <w:lang w:eastAsia="zh-CN"/>
            </w:rPr>
          </w:pPr>
          <w:hyperlink w:anchor="_Toc483318257" w:history="1">
            <w:r w:rsidR="00754860" w:rsidRPr="00E07420">
              <w:rPr>
                <w:rStyle w:val="a9"/>
                <w:noProof/>
                <w:lang w:eastAsia="zh-CN"/>
              </w:rPr>
              <w:t>五</w:t>
            </w:r>
            <w:r w:rsidR="00754860" w:rsidRPr="00E07420">
              <w:rPr>
                <w:rStyle w:val="a9"/>
                <w:noProof/>
              </w:rPr>
              <w:t>、InfiniBand 配置</w:t>
            </w:r>
            <w:r w:rsidR="00754860">
              <w:rPr>
                <w:noProof/>
                <w:webHidden/>
              </w:rPr>
              <w:tab/>
            </w:r>
            <w:r w:rsidR="00754860">
              <w:rPr>
                <w:noProof/>
                <w:webHidden/>
              </w:rPr>
              <w:fldChar w:fldCharType="begin"/>
            </w:r>
            <w:r w:rsidR="00754860">
              <w:rPr>
                <w:noProof/>
                <w:webHidden/>
              </w:rPr>
              <w:instrText xml:space="preserve"> PAGEREF _Toc483318257 \h </w:instrText>
            </w:r>
            <w:r w:rsidR="00754860">
              <w:rPr>
                <w:noProof/>
                <w:webHidden/>
              </w:rPr>
            </w:r>
            <w:r w:rsidR="00754860">
              <w:rPr>
                <w:noProof/>
                <w:webHidden/>
              </w:rPr>
              <w:fldChar w:fldCharType="separate"/>
            </w:r>
            <w:r w:rsidR="00754860">
              <w:rPr>
                <w:noProof/>
                <w:webHidden/>
              </w:rPr>
              <w:t>35</w:t>
            </w:r>
            <w:r w:rsidR="00754860">
              <w:rPr>
                <w:noProof/>
                <w:webHidden/>
              </w:rPr>
              <w:fldChar w:fldCharType="end"/>
            </w:r>
          </w:hyperlink>
        </w:p>
        <w:p w14:paraId="77702DE4" w14:textId="77777777" w:rsidR="00754860" w:rsidRDefault="00AA3550">
          <w:pPr>
            <w:pStyle w:val="31"/>
            <w:tabs>
              <w:tab w:val="right" w:leader="dot" w:pos="8630"/>
            </w:tabs>
            <w:ind w:left="960"/>
            <w:rPr>
              <w:noProof/>
              <w:kern w:val="2"/>
              <w:sz w:val="21"/>
              <w:szCs w:val="22"/>
              <w:lang w:eastAsia="zh-CN"/>
            </w:rPr>
          </w:pPr>
          <w:hyperlink w:anchor="_Toc483318258" w:history="1">
            <w:r w:rsidR="00754860" w:rsidRPr="00E07420">
              <w:rPr>
                <w:rStyle w:val="a9"/>
                <w:noProof/>
              </w:rPr>
              <w:t>1. 安装TCL TK</w:t>
            </w:r>
            <w:r w:rsidR="00754860">
              <w:rPr>
                <w:noProof/>
                <w:webHidden/>
              </w:rPr>
              <w:tab/>
            </w:r>
            <w:r w:rsidR="00754860">
              <w:rPr>
                <w:noProof/>
                <w:webHidden/>
              </w:rPr>
              <w:fldChar w:fldCharType="begin"/>
            </w:r>
            <w:r w:rsidR="00754860">
              <w:rPr>
                <w:noProof/>
                <w:webHidden/>
              </w:rPr>
              <w:instrText xml:space="preserve"> PAGEREF _Toc483318258 \h </w:instrText>
            </w:r>
            <w:r w:rsidR="00754860">
              <w:rPr>
                <w:noProof/>
                <w:webHidden/>
              </w:rPr>
            </w:r>
            <w:r w:rsidR="00754860">
              <w:rPr>
                <w:noProof/>
                <w:webHidden/>
              </w:rPr>
              <w:fldChar w:fldCharType="separate"/>
            </w:r>
            <w:r w:rsidR="00754860">
              <w:rPr>
                <w:noProof/>
                <w:webHidden/>
              </w:rPr>
              <w:t>36</w:t>
            </w:r>
            <w:r w:rsidR="00754860">
              <w:rPr>
                <w:noProof/>
                <w:webHidden/>
              </w:rPr>
              <w:fldChar w:fldCharType="end"/>
            </w:r>
          </w:hyperlink>
        </w:p>
        <w:p w14:paraId="259D8229" w14:textId="77777777" w:rsidR="00754860" w:rsidRDefault="00AA3550">
          <w:pPr>
            <w:pStyle w:val="31"/>
            <w:tabs>
              <w:tab w:val="right" w:leader="dot" w:pos="8630"/>
            </w:tabs>
            <w:ind w:left="960"/>
            <w:rPr>
              <w:noProof/>
              <w:kern w:val="2"/>
              <w:sz w:val="21"/>
              <w:szCs w:val="22"/>
              <w:lang w:eastAsia="zh-CN"/>
            </w:rPr>
          </w:pPr>
          <w:hyperlink w:anchor="_Toc483318259" w:history="1">
            <w:r w:rsidR="00754860" w:rsidRPr="00E07420">
              <w:rPr>
                <w:rStyle w:val="a9"/>
                <w:noProof/>
              </w:rPr>
              <w:t>2. 安装 OFED驱动</w:t>
            </w:r>
            <w:r w:rsidR="00754860">
              <w:rPr>
                <w:noProof/>
                <w:webHidden/>
              </w:rPr>
              <w:tab/>
            </w:r>
            <w:r w:rsidR="00754860">
              <w:rPr>
                <w:noProof/>
                <w:webHidden/>
              </w:rPr>
              <w:fldChar w:fldCharType="begin"/>
            </w:r>
            <w:r w:rsidR="00754860">
              <w:rPr>
                <w:noProof/>
                <w:webHidden/>
              </w:rPr>
              <w:instrText xml:space="preserve"> PAGEREF _Toc483318259 \h </w:instrText>
            </w:r>
            <w:r w:rsidR="00754860">
              <w:rPr>
                <w:noProof/>
                <w:webHidden/>
              </w:rPr>
            </w:r>
            <w:r w:rsidR="00754860">
              <w:rPr>
                <w:noProof/>
                <w:webHidden/>
              </w:rPr>
              <w:fldChar w:fldCharType="separate"/>
            </w:r>
            <w:r w:rsidR="00754860">
              <w:rPr>
                <w:noProof/>
                <w:webHidden/>
              </w:rPr>
              <w:t>36</w:t>
            </w:r>
            <w:r w:rsidR="00754860">
              <w:rPr>
                <w:noProof/>
                <w:webHidden/>
              </w:rPr>
              <w:fldChar w:fldCharType="end"/>
            </w:r>
          </w:hyperlink>
        </w:p>
        <w:p w14:paraId="26971BF7" w14:textId="77777777" w:rsidR="00754860" w:rsidRDefault="00AA3550">
          <w:pPr>
            <w:pStyle w:val="31"/>
            <w:tabs>
              <w:tab w:val="right" w:leader="dot" w:pos="8630"/>
            </w:tabs>
            <w:ind w:left="960"/>
            <w:rPr>
              <w:noProof/>
              <w:kern w:val="2"/>
              <w:sz w:val="21"/>
              <w:szCs w:val="22"/>
              <w:lang w:eastAsia="zh-CN"/>
            </w:rPr>
          </w:pPr>
          <w:hyperlink w:anchor="_Toc483318260" w:history="1">
            <w:r w:rsidR="00754860" w:rsidRPr="00E07420">
              <w:rPr>
                <w:rStyle w:val="a9"/>
                <w:noProof/>
                <w:lang w:eastAsia="zh-CN"/>
              </w:rPr>
              <w:t>3. 重启</w:t>
            </w:r>
            <w:r w:rsidR="00754860">
              <w:rPr>
                <w:noProof/>
                <w:webHidden/>
              </w:rPr>
              <w:tab/>
            </w:r>
            <w:r w:rsidR="00754860">
              <w:rPr>
                <w:noProof/>
                <w:webHidden/>
              </w:rPr>
              <w:fldChar w:fldCharType="begin"/>
            </w:r>
            <w:r w:rsidR="00754860">
              <w:rPr>
                <w:noProof/>
                <w:webHidden/>
              </w:rPr>
              <w:instrText xml:space="preserve"> PAGEREF _Toc483318260 \h </w:instrText>
            </w:r>
            <w:r w:rsidR="00754860">
              <w:rPr>
                <w:noProof/>
                <w:webHidden/>
              </w:rPr>
            </w:r>
            <w:r w:rsidR="00754860">
              <w:rPr>
                <w:noProof/>
                <w:webHidden/>
              </w:rPr>
              <w:fldChar w:fldCharType="separate"/>
            </w:r>
            <w:r w:rsidR="00754860">
              <w:rPr>
                <w:noProof/>
                <w:webHidden/>
              </w:rPr>
              <w:t>38</w:t>
            </w:r>
            <w:r w:rsidR="00754860">
              <w:rPr>
                <w:noProof/>
                <w:webHidden/>
              </w:rPr>
              <w:fldChar w:fldCharType="end"/>
            </w:r>
          </w:hyperlink>
        </w:p>
        <w:p w14:paraId="0E1887A2" w14:textId="77777777" w:rsidR="00754860" w:rsidRDefault="00AA3550">
          <w:pPr>
            <w:pStyle w:val="21"/>
            <w:tabs>
              <w:tab w:val="right" w:leader="dot" w:pos="8630"/>
            </w:tabs>
            <w:ind w:left="480"/>
            <w:rPr>
              <w:noProof/>
              <w:kern w:val="2"/>
              <w:sz w:val="21"/>
              <w:szCs w:val="22"/>
              <w:lang w:eastAsia="zh-CN"/>
            </w:rPr>
          </w:pPr>
          <w:hyperlink w:anchor="_Toc483318261" w:history="1">
            <w:r w:rsidR="00754860" w:rsidRPr="00E07420">
              <w:rPr>
                <w:rStyle w:val="a9"/>
                <w:noProof/>
                <w:lang w:eastAsia="zh-CN"/>
              </w:rPr>
              <w:t>六</w:t>
            </w:r>
            <w:r w:rsidR="00754860" w:rsidRPr="00E07420">
              <w:rPr>
                <w:rStyle w:val="a9"/>
                <w:noProof/>
              </w:rPr>
              <w:t>、NFS文件系统 exports</w:t>
            </w:r>
            <w:r w:rsidR="00754860">
              <w:rPr>
                <w:noProof/>
                <w:webHidden/>
              </w:rPr>
              <w:tab/>
            </w:r>
            <w:r w:rsidR="00754860">
              <w:rPr>
                <w:noProof/>
                <w:webHidden/>
              </w:rPr>
              <w:fldChar w:fldCharType="begin"/>
            </w:r>
            <w:r w:rsidR="00754860">
              <w:rPr>
                <w:noProof/>
                <w:webHidden/>
              </w:rPr>
              <w:instrText xml:space="preserve"> PAGEREF _Toc483318261 \h </w:instrText>
            </w:r>
            <w:r w:rsidR="00754860">
              <w:rPr>
                <w:noProof/>
                <w:webHidden/>
              </w:rPr>
            </w:r>
            <w:r w:rsidR="00754860">
              <w:rPr>
                <w:noProof/>
                <w:webHidden/>
              </w:rPr>
              <w:fldChar w:fldCharType="separate"/>
            </w:r>
            <w:r w:rsidR="00754860">
              <w:rPr>
                <w:noProof/>
                <w:webHidden/>
              </w:rPr>
              <w:t>38</w:t>
            </w:r>
            <w:r w:rsidR="00754860">
              <w:rPr>
                <w:noProof/>
                <w:webHidden/>
              </w:rPr>
              <w:fldChar w:fldCharType="end"/>
            </w:r>
          </w:hyperlink>
        </w:p>
        <w:p w14:paraId="5E180E78" w14:textId="77777777" w:rsidR="00754860" w:rsidRDefault="00AA3550">
          <w:pPr>
            <w:pStyle w:val="31"/>
            <w:tabs>
              <w:tab w:val="right" w:leader="dot" w:pos="8630"/>
            </w:tabs>
            <w:ind w:left="960"/>
            <w:rPr>
              <w:noProof/>
              <w:kern w:val="2"/>
              <w:sz w:val="21"/>
              <w:szCs w:val="22"/>
              <w:lang w:eastAsia="zh-CN"/>
            </w:rPr>
          </w:pPr>
          <w:hyperlink w:anchor="_Toc483318262" w:history="1">
            <w:r w:rsidR="00754860" w:rsidRPr="00E07420">
              <w:rPr>
                <w:rStyle w:val="a9"/>
                <w:noProof/>
              </w:rPr>
              <w:t>1. 安装NFS服务</w:t>
            </w:r>
            <w:r w:rsidR="00754860">
              <w:rPr>
                <w:noProof/>
                <w:webHidden/>
              </w:rPr>
              <w:tab/>
            </w:r>
            <w:r w:rsidR="00754860">
              <w:rPr>
                <w:noProof/>
                <w:webHidden/>
              </w:rPr>
              <w:fldChar w:fldCharType="begin"/>
            </w:r>
            <w:r w:rsidR="00754860">
              <w:rPr>
                <w:noProof/>
                <w:webHidden/>
              </w:rPr>
              <w:instrText xml:space="preserve"> PAGEREF _Toc483318262 \h </w:instrText>
            </w:r>
            <w:r w:rsidR="00754860">
              <w:rPr>
                <w:noProof/>
                <w:webHidden/>
              </w:rPr>
            </w:r>
            <w:r w:rsidR="00754860">
              <w:rPr>
                <w:noProof/>
                <w:webHidden/>
              </w:rPr>
              <w:fldChar w:fldCharType="separate"/>
            </w:r>
            <w:r w:rsidR="00754860">
              <w:rPr>
                <w:noProof/>
                <w:webHidden/>
              </w:rPr>
              <w:t>39</w:t>
            </w:r>
            <w:r w:rsidR="00754860">
              <w:rPr>
                <w:noProof/>
                <w:webHidden/>
              </w:rPr>
              <w:fldChar w:fldCharType="end"/>
            </w:r>
          </w:hyperlink>
        </w:p>
        <w:p w14:paraId="5BEFE969" w14:textId="77777777" w:rsidR="00754860" w:rsidRDefault="00AA3550">
          <w:pPr>
            <w:pStyle w:val="31"/>
            <w:tabs>
              <w:tab w:val="right" w:leader="dot" w:pos="8630"/>
            </w:tabs>
            <w:ind w:left="960"/>
            <w:rPr>
              <w:noProof/>
              <w:kern w:val="2"/>
              <w:sz w:val="21"/>
              <w:szCs w:val="22"/>
              <w:lang w:eastAsia="zh-CN"/>
            </w:rPr>
          </w:pPr>
          <w:hyperlink w:anchor="_Toc483318263" w:history="1">
            <w:r w:rsidR="00754860" w:rsidRPr="00E07420">
              <w:rPr>
                <w:rStyle w:val="a9"/>
                <w:noProof/>
              </w:rPr>
              <w:t>2. NFS系统守护进程</w:t>
            </w:r>
            <w:r w:rsidR="00754860">
              <w:rPr>
                <w:noProof/>
                <w:webHidden/>
              </w:rPr>
              <w:tab/>
            </w:r>
            <w:r w:rsidR="00754860">
              <w:rPr>
                <w:noProof/>
                <w:webHidden/>
              </w:rPr>
              <w:fldChar w:fldCharType="begin"/>
            </w:r>
            <w:r w:rsidR="00754860">
              <w:rPr>
                <w:noProof/>
                <w:webHidden/>
              </w:rPr>
              <w:instrText xml:space="preserve"> PAGEREF _Toc483318263 \h </w:instrText>
            </w:r>
            <w:r w:rsidR="00754860">
              <w:rPr>
                <w:noProof/>
                <w:webHidden/>
              </w:rPr>
            </w:r>
            <w:r w:rsidR="00754860">
              <w:rPr>
                <w:noProof/>
                <w:webHidden/>
              </w:rPr>
              <w:fldChar w:fldCharType="separate"/>
            </w:r>
            <w:r w:rsidR="00754860">
              <w:rPr>
                <w:noProof/>
                <w:webHidden/>
              </w:rPr>
              <w:t>39</w:t>
            </w:r>
            <w:r w:rsidR="00754860">
              <w:rPr>
                <w:noProof/>
                <w:webHidden/>
              </w:rPr>
              <w:fldChar w:fldCharType="end"/>
            </w:r>
          </w:hyperlink>
        </w:p>
        <w:p w14:paraId="1DDA367E" w14:textId="77777777" w:rsidR="00754860" w:rsidRDefault="00AA3550">
          <w:pPr>
            <w:pStyle w:val="31"/>
            <w:tabs>
              <w:tab w:val="right" w:leader="dot" w:pos="8630"/>
            </w:tabs>
            <w:ind w:left="960"/>
            <w:rPr>
              <w:noProof/>
              <w:kern w:val="2"/>
              <w:sz w:val="21"/>
              <w:szCs w:val="22"/>
              <w:lang w:eastAsia="zh-CN"/>
            </w:rPr>
          </w:pPr>
          <w:hyperlink w:anchor="_Toc483318264" w:history="1">
            <w:r w:rsidR="00754860" w:rsidRPr="00E07420">
              <w:rPr>
                <w:rStyle w:val="a9"/>
                <w:noProof/>
              </w:rPr>
              <w:t>3. NFS服务器配置</w:t>
            </w:r>
            <w:r w:rsidR="00754860">
              <w:rPr>
                <w:noProof/>
                <w:webHidden/>
              </w:rPr>
              <w:tab/>
            </w:r>
            <w:r w:rsidR="00754860">
              <w:rPr>
                <w:noProof/>
                <w:webHidden/>
              </w:rPr>
              <w:fldChar w:fldCharType="begin"/>
            </w:r>
            <w:r w:rsidR="00754860">
              <w:rPr>
                <w:noProof/>
                <w:webHidden/>
              </w:rPr>
              <w:instrText xml:space="preserve"> PAGEREF _Toc483318264 \h </w:instrText>
            </w:r>
            <w:r w:rsidR="00754860">
              <w:rPr>
                <w:noProof/>
                <w:webHidden/>
              </w:rPr>
            </w:r>
            <w:r w:rsidR="00754860">
              <w:rPr>
                <w:noProof/>
                <w:webHidden/>
              </w:rPr>
              <w:fldChar w:fldCharType="separate"/>
            </w:r>
            <w:r w:rsidR="00754860">
              <w:rPr>
                <w:noProof/>
                <w:webHidden/>
              </w:rPr>
              <w:t>39</w:t>
            </w:r>
            <w:r w:rsidR="00754860">
              <w:rPr>
                <w:noProof/>
                <w:webHidden/>
              </w:rPr>
              <w:fldChar w:fldCharType="end"/>
            </w:r>
          </w:hyperlink>
        </w:p>
        <w:p w14:paraId="57692EFA" w14:textId="77777777" w:rsidR="00754860" w:rsidRDefault="00AA3550">
          <w:pPr>
            <w:pStyle w:val="11"/>
            <w:tabs>
              <w:tab w:val="right" w:leader="dot" w:pos="8630"/>
            </w:tabs>
            <w:rPr>
              <w:noProof/>
            </w:rPr>
          </w:pPr>
          <w:hyperlink w:anchor="_Toc483318265" w:history="1">
            <w:r w:rsidR="00754860" w:rsidRPr="00E07420">
              <w:rPr>
                <w:rStyle w:val="a9"/>
                <w:noProof/>
                <w:lang w:eastAsia="zh-CN"/>
              </w:rPr>
              <w:t>高性能集群搭建指南（三） - 软件环境</w:t>
            </w:r>
            <w:r w:rsidR="00754860">
              <w:rPr>
                <w:noProof/>
                <w:webHidden/>
              </w:rPr>
              <w:tab/>
            </w:r>
            <w:r w:rsidR="00754860">
              <w:rPr>
                <w:noProof/>
                <w:webHidden/>
              </w:rPr>
              <w:fldChar w:fldCharType="begin"/>
            </w:r>
            <w:r w:rsidR="00754860">
              <w:rPr>
                <w:noProof/>
                <w:webHidden/>
              </w:rPr>
              <w:instrText xml:space="preserve"> PAGEREF _Toc483318265 \h </w:instrText>
            </w:r>
            <w:r w:rsidR="00754860">
              <w:rPr>
                <w:noProof/>
                <w:webHidden/>
              </w:rPr>
            </w:r>
            <w:r w:rsidR="00754860">
              <w:rPr>
                <w:noProof/>
                <w:webHidden/>
              </w:rPr>
              <w:fldChar w:fldCharType="separate"/>
            </w:r>
            <w:r w:rsidR="00754860">
              <w:rPr>
                <w:noProof/>
                <w:webHidden/>
              </w:rPr>
              <w:t>45</w:t>
            </w:r>
            <w:r w:rsidR="00754860">
              <w:rPr>
                <w:noProof/>
                <w:webHidden/>
              </w:rPr>
              <w:fldChar w:fldCharType="end"/>
            </w:r>
          </w:hyperlink>
        </w:p>
        <w:p w14:paraId="793C174A" w14:textId="77777777" w:rsidR="00754860" w:rsidRDefault="00AA3550">
          <w:pPr>
            <w:pStyle w:val="21"/>
            <w:tabs>
              <w:tab w:val="right" w:leader="dot" w:pos="8630"/>
            </w:tabs>
            <w:ind w:left="480"/>
            <w:rPr>
              <w:noProof/>
              <w:kern w:val="2"/>
              <w:sz w:val="21"/>
              <w:szCs w:val="22"/>
              <w:lang w:eastAsia="zh-CN"/>
            </w:rPr>
          </w:pPr>
          <w:hyperlink w:anchor="_Toc483318266" w:history="1">
            <w:r w:rsidR="00754860" w:rsidRPr="00E07420">
              <w:rPr>
                <w:rStyle w:val="a9"/>
                <w:noProof/>
              </w:rPr>
              <w:t>一、软件环境</w:t>
            </w:r>
            <w:r w:rsidR="00754860">
              <w:rPr>
                <w:noProof/>
                <w:webHidden/>
              </w:rPr>
              <w:tab/>
            </w:r>
            <w:r w:rsidR="00754860">
              <w:rPr>
                <w:noProof/>
                <w:webHidden/>
              </w:rPr>
              <w:fldChar w:fldCharType="begin"/>
            </w:r>
            <w:r w:rsidR="00754860">
              <w:rPr>
                <w:noProof/>
                <w:webHidden/>
              </w:rPr>
              <w:instrText xml:space="preserve"> PAGEREF _Toc483318266 \h </w:instrText>
            </w:r>
            <w:r w:rsidR="00754860">
              <w:rPr>
                <w:noProof/>
                <w:webHidden/>
              </w:rPr>
            </w:r>
            <w:r w:rsidR="00754860">
              <w:rPr>
                <w:noProof/>
                <w:webHidden/>
              </w:rPr>
              <w:fldChar w:fldCharType="separate"/>
            </w:r>
            <w:r w:rsidR="00754860">
              <w:rPr>
                <w:noProof/>
                <w:webHidden/>
              </w:rPr>
              <w:t>45</w:t>
            </w:r>
            <w:r w:rsidR="00754860">
              <w:rPr>
                <w:noProof/>
                <w:webHidden/>
              </w:rPr>
              <w:fldChar w:fldCharType="end"/>
            </w:r>
          </w:hyperlink>
        </w:p>
        <w:p w14:paraId="1156765C" w14:textId="77777777" w:rsidR="00754860" w:rsidRDefault="00AA3550">
          <w:pPr>
            <w:pStyle w:val="31"/>
            <w:tabs>
              <w:tab w:val="right" w:leader="dot" w:pos="8630"/>
            </w:tabs>
            <w:ind w:left="960"/>
            <w:rPr>
              <w:noProof/>
              <w:kern w:val="2"/>
              <w:sz w:val="21"/>
              <w:szCs w:val="22"/>
              <w:lang w:eastAsia="zh-CN"/>
            </w:rPr>
          </w:pPr>
          <w:hyperlink w:anchor="_Toc483318267" w:history="1">
            <w:r w:rsidR="00754860" w:rsidRPr="00E07420">
              <w:rPr>
                <w:rStyle w:val="a9"/>
                <w:noProof/>
              </w:rPr>
              <w:t>1. Intel Parallel Stdio</w:t>
            </w:r>
            <w:r w:rsidR="00754860">
              <w:rPr>
                <w:noProof/>
                <w:webHidden/>
              </w:rPr>
              <w:tab/>
            </w:r>
            <w:r w:rsidR="00754860">
              <w:rPr>
                <w:noProof/>
                <w:webHidden/>
              </w:rPr>
              <w:fldChar w:fldCharType="begin"/>
            </w:r>
            <w:r w:rsidR="00754860">
              <w:rPr>
                <w:noProof/>
                <w:webHidden/>
              </w:rPr>
              <w:instrText xml:space="preserve"> PAGEREF _Toc483318267 \h </w:instrText>
            </w:r>
            <w:r w:rsidR="00754860">
              <w:rPr>
                <w:noProof/>
                <w:webHidden/>
              </w:rPr>
            </w:r>
            <w:r w:rsidR="00754860">
              <w:rPr>
                <w:noProof/>
                <w:webHidden/>
              </w:rPr>
              <w:fldChar w:fldCharType="separate"/>
            </w:r>
            <w:r w:rsidR="00754860">
              <w:rPr>
                <w:noProof/>
                <w:webHidden/>
              </w:rPr>
              <w:t>45</w:t>
            </w:r>
            <w:r w:rsidR="00754860">
              <w:rPr>
                <w:noProof/>
                <w:webHidden/>
              </w:rPr>
              <w:fldChar w:fldCharType="end"/>
            </w:r>
          </w:hyperlink>
        </w:p>
        <w:p w14:paraId="3D07604B" w14:textId="77777777" w:rsidR="00754860" w:rsidRDefault="00AA3550">
          <w:pPr>
            <w:pStyle w:val="31"/>
            <w:tabs>
              <w:tab w:val="right" w:leader="dot" w:pos="8630"/>
            </w:tabs>
            <w:ind w:left="960"/>
            <w:rPr>
              <w:noProof/>
              <w:kern w:val="2"/>
              <w:sz w:val="21"/>
              <w:szCs w:val="22"/>
              <w:lang w:eastAsia="zh-CN"/>
            </w:rPr>
          </w:pPr>
          <w:hyperlink w:anchor="_Toc483318268" w:history="1">
            <w:r w:rsidR="00754860" w:rsidRPr="00E07420">
              <w:rPr>
                <w:rStyle w:val="a9"/>
                <w:noProof/>
              </w:rPr>
              <w:t>2. MPICH MVAPICH openMPI</w:t>
            </w:r>
            <w:r w:rsidR="00754860">
              <w:rPr>
                <w:noProof/>
                <w:webHidden/>
              </w:rPr>
              <w:tab/>
            </w:r>
            <w:r w:rsidR="00754860">
              <w:rPr>
                <w:noProof/>
                <w:webHidden/>
              </w:rPr>
              <w:fldChar w:fldCharType="begin"/>
            </w:r>
            <w:r w:rsidR="00754860">
              <w:rPr>
                <w:noProof/>
                <w:webHidden/>
              </w:rPr>
              <w:instrText xml:space="preserve"> PAGEREF _Toc483318268 \h </w:instrText>
            </w:r>
            <w:r w:rsidR="00754860">
              <w:rPr>
                <w:noProof/>
                <w:webHidden/>
              </w:rPr>
            </w:r>
            <w:r w:rsidR="00754860">
              <w:rPr>
                <w:noProof/>
                <w:webHidden/>
              </w:rPr>
              <w:fldChar w:fldCharType="separate"/>
            </w:r>
            <w:r w:rsidR="00754860">
              <w:rPr>
                <w:noProof/>
                <w:webHidden/>
              </w:rPr>
              <w:t>62</w:t>
            </w:r>
            <w:r w:rsidR="00754860">
              <w:rPr>
                <w:noProof/>
                <w:webHidden/>
              </w:rPr>
              <w:fldChar w:fldCharType="end"/>
            </w:r>
          </w:hyperlink>
        </w:p>
        <w:p w14:paraId="5F05F1EA" w14:textId="77777777" w:rsidR="00754860" w:rsidRDefault="00AA3550">
          <w:pPr>
            <w:pStyle w:val="31"/>
            <w:tabs>
              <w:tab w:val="right" w:leader="dot" w:pos="8630"/>
            </w:tabs>
            <w:ind w:left="960"/>
            <w:rPr>
              <w:noProof/>
              <w:kern w:val="2"/>
              <w:sz w:val="21"/>
              <w:szCs w:val="22"/>
              <w:lang w:eastAsia="zh-CN"/>
            </w:rPr>
          </w:pPr>
          <w:hyperlink w:anchor="_Toc483318269" w:history="1">
            <w:r w:rsidR="00754860" w:rsidRPr="00E07420">
              <w:rPr>
                <w:rStyle w:val="a9"/>
                <w:noProof/>
              </w:rPr>
              <w:t>3. cuda 驱动</w:t>
            </w:r>
            <w:r w:rsidR="00754860">
              <w:rPr>
                <w:noProof/>
                <w:webHidden/>
              </w:rPr>
              <w:tab/>
            </w:r>
            <w:r w:rsidR="00754860">
              <w:rPr>
                <w:noProof/>
                <w:webHidden/>
              </w:rPr>
              <w:fldChar w:fldCharType="begin"/>
            </w:r>
            <w:r w:rsidR="00754860">
              <w:rPr>
                <w:noProof/>
                <w:webHidden/>
              </w:rPr>
              <w:instrText xml:space="preserve"> PAGEREF _Toc483318269 \h </w:instrText>
            </w:r>
            <w:r w:rsidR="00754860">
              <w:rPr>
                <w:noProof/>
                <w:webHidden/>
              </w:rPr>
            </w:r>
            <w:r w:rsidR="00754860">
              <w:rPr>
                <w:noProof/>
                <w:webHidden/>
              </w:rPr>
              <w:fldChar w:fldCharType="separate"/>
            </w:r>
            <w:r w:rsidR="00754860">
              <w:rPr>
                <w:noProof/>
                <w:webHidden/>
              </w:rPr>
              <w:t>63</w:t>
            </w:r>
            <w:r w:rsidR="00754860">
              <w:rPr>
                <w:noProof/>
                <w:webHidden/>
              </w:rPr>
              <w:fldChar w:fldCharType="end"/>
            </w:r>
          </w:hyperlink>
        </w:p>
        <w:p w14:paraId="021E8197" w14:textId="77777777" w:rsidR="00754860" w:rsidRDefault="00AA3550">
          <w:pPr>
            <w:pStyle w:val="31"/>
            <w:tabs>
              <w:tab w:val="right" w:leader="dot" w:pos="8630"/>
            </w:tabs>
            <w:ind w:left="960"/>
            <w:rPr>
              <w:noProof/>
              <w:kern w:val="2"/>
              <w:sz w:val="21"/>
              <w:szCs w:val="22"/>
              <w:lang w:eastAsia="zh-CN"/>
            </w:rPr>
          </w:pPr>
          <w:hyperlink w:anchor="_Toc483318270" w:history="1">
            <w:r w:rsidR="00754860" w:rsidRPr="00E07420">
              <w:rPr>
                <w:rStyle w:val="a9"/>
                <w:noProof/>
                <w:lang w:eastAsia="zh-CN"/>
              </w:rPr>
              <w:t>4. RAPL</w:t>
            </w:r>
            <w:r w:rsidR="00754860">
              <w:rPr>
                <w:noProof/>
                <w:webHidden/>
              </w:rPr>
              <w:tab/>
            </w:r>
            <w:r w:rsidR="00754860">
              <w:rPr>
                <w:noProof/>
                <w:webHidden/>
              </w:rPr>
              <w:fldChar w:fldCharType="begin"/>
            </w:r>
            <w:r w:rsidR="00754860">
              <w:rPr>
                <w:noProof/>
                <w:webHidden/>
              </w:rPr>
              <w:instrText xml:space="preserve"> PAGEREF _Toc483318270 \h </w:instrText>
            </w:r>
            <w:r w:rsidR="00754860">
              <w:rPr>
                <w:noProof/>
                <w:webHidden/>
              </w:rPr>
            </w:r>
            <w:r w:rsidR="00754860">
              <w:rPr>
                <w:noProof/>
                <w:webHidden/>
              </w:rPr>
              <w:fldChar w:fldCharType="separate"/>
            </w:r>
            <w:r w:rsidR="00754860">
              <w:rPr>
                <w:noProof/>
                <w:webHidden/>
              </w:rPr>
              <w:t>64</w:t>
            </w:r>
            <w:r w:rsidR="00754860">
              <w:rPr>
                <w:noProof/>
                <w:webHidden/>
              </w:rPr>
              <w:fldChar w:fldCharType="end"/>
            </w:r>
          </w:hyperlink>
        </w:p>
        <w:p w14:paraId="675E40B0" w14:textId="77777777" w:rsidR="00754860" w:rsidRDefault="00AA3550">
          <w:pPr>
            <w:pStyle w:val="31"/>
            <w:tabs>
              <w:tab w:val="right" w:leader="dot" w:pos="8630"/>
            </w:tabs>
            <w:ind w:left="960"/>
            <w:rPr>
              <w:noProof/>
              <w:kern w:val="2"/>
              <w:sz w:val="21"/>
              <w:szCs w:val="22"/>
              <w:lang w:eastAsia="zh-CN"/>
            </w:rPr>
          </w:pPr>
          <w:hyperlink w:anchor="_Toc483318271" w:history="1">
            <w:r w:rsidR="00754860" w:rsidRPr="00E07420">
              <w:rPr>
                <w:rStyle w:val="a9"/>
                <w:noProof/>
              </w:rPr>
              <w:t>5. 通过modules 管理环境变量</w:t>
            </w:r>
            <w:r w:rsidR="00754860">
              <w:rPr>
                <w:noProof/>
                <w:webHidden/>
              </w:rPr>
              <w:tab/>
            </w:r>
            <w:r w:rsidR="00754860">
              <w:rPr>
                <w:noProof/>
                <w:webHidden/>
              </w:rPr>
              <w:fldChar w:fldCharType="begin"/>
            </w:r>
            <w:r w:rsidR="00754860">
              <w:rPr>
                <w:noProof/>
                <w:webHidden/>
              </w:rPr>
              <w:instrText xml:space="preserve"> PAGEREF _Toc483318271 \h </w:instrText>
            </w:r>
            <w:r w:rsidR="00754860">
              <w:rPr>
                <w:noProof/>
                <w:webHidden/>
              </w:rPr>
            </w:r>
            <w:r w:rsidR="00754860">
              <w:rPr>
                <w:noProof/>
                <w:webHidden/>
              </w:rPr>
              <w:fldChar w:fldCharType="separate"/>
            </w:r>
            <w:r w:rsidR="00754860">
              <w:rPr>
                <w:noProof/>
                <w:webHidden/>
              </w:rPr>
              <w:t>66</w:t>
            </w:r>
            <w:r w:rsidR="00754860">
              <w:rPr>
                <w:noProof/>
                <w:webHidden/>
              </w:rPr>
              <w:fldChar w:fldCharType="end"/>
            </w:r>
          </w:hyperlink>
        </w:p>
        <w:p w14:paraId="25E4A10B" w14:textId="77777777" w:rsidR="00754860" w:rsidRDefault="00AA3550">
          <w:pPr>
            <w:pStyle w:val="21"/>
            <w:tabs>
              <w:tab w:val="right" w:leader="dot" w:pos="8630"/>
            </w:tabs>
            <w:ind w:left="480"/>
            <w:rPr>
              <w:noProof/>
              <w:kern w:val="2"/>
              <w:sz w:val="21"/>
              <w:szCs w:val="22"/>
              <w:lang w:eastAsia="zh-CN"/>
            </w:rPr>
          </w:pPr>
          <w:hyperlink w:anchor="_Toc483318272" w:history="1">
            <w:r w:rsidR="00754860" w:rsidRPr="00E07420">
              <w:rPr>
                <w:rStyle w:val="a9"/>
                <w:noProof/>
              </w:rPr>
              <w:t>二、测试</w:t>
            </w:r>
            <w:r w:rsidR="00754860">
              <w:rPr>
                <w:noProof/>
                <w:webHidden/>
              </w:rPr>
              <w:tab/>
            </w:r>
            <w:r w:rsidR="00754860">
              <w:rPr>
                <w:noProof/>
                <w:webHidden/>
              </w:rPr>
              <w:fldChar w:fldCharType="begin"/>
            </w:r>
            <w:r w:rsidR="00754860">
              <w:rPr>
                <w:noProof/>
                <w:webHidden/>
              </w:rPr>
              <w:instrText xml:space="preserve"> PAGEREF _Toc483318272 \h </w:instrText>
            </w:r>
            <w:r w:rsidR="00754860">
              <w:rPr>
                <w:noProof/>
                <w:webHidden/>
              </w:rPr>
            </w:r>
            <w:r w:rsidR="00754860">
              <w:rPr>
                <w:noProof/>
                <w:webHidden/>
              </w:rPr>
              <w:fldChar w:fldCharType="separate"/>
            </w:r>
            <w:r w:rsidR="00754860">
              <w:rPr>
                <w:noProof/>
                <w:webHidden/>
              </w:rPr>
              <w:t>66</w:t>
            </w:r>
            <w:r w:rsidR="00754860">
              <w:rPr>
                <w:noProof/>
                <w:webHidden/>
              </w:rPr>
              <w:fldChar w:fldCharType="end"/>
            </w:r>
          </w:hyperlink>
        </w:p>
        <w:p w14:paraId="4F02EC33" w14:textId="77777777" w:rsidR="00754860" w:rsidRDefault="00AA3550">
          <w:pPr>
            <w:pStyle w:val="31"/>
            <w:tabs>
              <w:tab w:val="right" w:leader="dot" w:pos="8630"/>
            </w:tabs>
            <w:ind w:left="960"/>
            <w:rPr>
              <w:noProof/>
              <w:kern w:val="2"/>
              <w:sz w:val="21"/>
              <w:szCs w:val="22"/>
              <w:lang w:eastAsia="zh-CN"/>
            </w:rPr>
          </w:pPr>
          <w:hyperlink w:anchor="_Toc483318273" w:history="1">
            <w:r w:rsidR="00754860" w:rsidRPr="00E07420">
              <w:rPr>
                <w:rStyle w:val="a9"/>
                <w:noProof/>
              </w:rPr>
              <w:t>1. 计算性能测试</w:t>
            </w:r>
            <w:r w:rsidR="00754860">
              <w:rPr>
                <w:noProof/>
                <w:webHidden/>
              </w:rPr>
              <w:tab/>
            </w:r>
            <w:r w:rsidR="00754860">
              <w:rPr>
                <w:noProof/>
                <w:webHidden/>
              </w:rPr>
              <w:fldChar w:fldCharType="begin"/>
            </w:r>
            <w:r w:rsidR="00754860">
              <w:rPr>
                <w:noProof/>
                <w:webHidden/>
              </w:rPr>
              <w:instrText xml:space="preserve"> PAGEREF _Toc483318273 \h </w:instrText>
            </w:r>
            <w:r w:rsidR="00754860">
              <w:rPr>
                <w:noProof/>
                <w:webHidden/>
              </w:rPr>
            </w:r>
            <w:r w:rsidR="00754860">
              <w:rPr>
                <w:noProof/>
                <w:webHidden/>
              </w:rPr>
              <w:fldChar w:fldCharType="separate"/>
            </w:r>
            <w:r w:rsidR="00754860">
              <w:rPr>
                <w:noProof/>
                <w:webHidden/>
              </w:rPr>
              <w:t>66</w:t>
            </w:r>
            <w:r w:rsidR="00754860">
              <w:rPr>
                <w:noProof/>
                <w:webHidden/>
              </w:rPr>
              <w:fldChar w:fldCharType="end"/>
            </w:r>
          </w:hyperlink>
        </w:p>
        <w:p w14:paraId="3E2C4C20" w14:textId="77777777" w:rsidR="00754860" w:rsidRDefault="00AA3550">
          <w:pPr>
            <w:pStyle w:val="31"/>
            <w:tabs>
              <w:tab w:val="right" w:leader="dot" w:pos="8630"/>
            </w:tabs>
            <w:ind w:left="960"/>
            <w:rPr>
              <w:noProof/>
              <w:kern w:val="2"/>
              <w:sz w:val="21"/>
              <w:szCs w:val="22"/>
              <w:lang w:eastAsia="zh-CN"/>
            </w:rPr>
          </w:pPr>
          <w:hyperlink w:anchor="_Toc483318274" w:history="1">
            <w:r w:rsidR="00754860" w:rsidRPr="00E07420">
              <w:rPr>
                <w:rStyle w:val="a9"/>
                <w:noProof/>
                <w:lang w:eastAsia="zh-CN"/>
              </w:rPr>
              <w:t>2. 网络测试</w:t>
            </w:r>
            <w:r w:rsidR="00754860">
              <w:rPr>
                <w:noProof/>
                <w:webHidden/>
              </w:rPr>
              <w:tab/>
            </w:r>
            <w:r w:rsidR="00754860">
              <w:rPr>
                <w:noProof/>
                <w:webHidden/>
              </w:rPr>
              <w:fldChar w:fldCharType="begin"/>
            </w:r>
            <w:r w:rsidR="00754860">
              <w:rPr>
                <w:noProof/>
                <w:webHidden/>
              </w:rPr>
              <w:instrText xml:space="preserve"> PAGEREF _Toc483318274 \h </w:instrText>
            </w:r>
            <w:r w:rsidR="00754860">
              <w:rPr>
                <w:noProof/>
                <w:webHidden/>
              </w:rPr>
            </w:r>
            <w:r w:rsidR="00754860">
              <w:rPr>
                <w:noProof/>
                <w:webHidden/>
              </w:rPr>
              <w:fldChar w:fldCharType="separate"/>
            </w:r>
            <w:r w:rsidR="00754860">
              <w:rPr>
                <w:noProof/>
                <w:webHidden/>
              </w:rPr>
              <w:t>70</w:t>
            </w:r>
            <w:r w:rsidR="00754860">
              <w:rPr>
                <w:noProof/>
                <w:webHidden/>
              </w:rPr>
              <w:fldChar w:fldCharType="end"/>
            </w:r>
          </w:hyperlink>
        </w:p>
        <w:p w14:paraId="44713B2C" w14:textId="77777777" w:rsidR="00754860" w:rsidRDefault="00AA3550">
          <w:pPr>
            <w:pStyle w:val="31"/>
            <w:tabs>
              <w:tab w:val="right" w:leader="dot" w:pos="8630"/>
            </w:tabs>
            <w:ind w:left="960"/>
            <w:rPr>
              <w:noProof/>
              <w:kern w:val="2"/>
              <w:sz w:val="21"/>
              <w:szCs w:val="22"/>
              <w:lang w:eastAsia="zh-CN"/>
            </w:rPr>
          </w:pPr>
          <w:hyperlink w:anchor="_Toc483318275" w:history="1">
            <w:r w:rsidR="00754860" w:rsidRPr="00E07420">
              <w:rPr>
                <w:rStyle w:val="a9"/>
                <w:noProof/>
              </w:rPr>
              <w:t>3. 内存测试</w:t>
            </w:r>
            <w:r w:rsidR="00754860">
              <w:rPr>
                <w:noProof/>
                <w:webHidden/>
              </w:rPr>
              <w:tab/>
            </w:r>
            <w:r w:rsidR="00754860">
              <w:rPr>
                <w:noProof/>
                <w:webHidden/>
              </w:rPr>
              <w:fldChar w:fldCharType="begin"/>
            </w:r>
            <w:r w:rsidR="00754860">
              <w:rPr>
                <w:noProof/>
                <w:webHidden/>
              </w:rPr>
              <w:instrText xml:space="preserve"> PAGEREF _Toc483318275 \h </w:instrText>
            </w:r>
            <w:r w:rsidR="00754860">
              <w:rPr>
                <w:noProof/>
                <w:webHidden/>
              </w:rPr>
            </w:r>
            <w:r w:rsidR="00754860">
              <w:rPr>
                <w:noProof/>
                <w:webHidden/>
              </w:rPr>
              <w:fldChar w:fldCharType="separate"/>
            </w:r>
            <w:r w:rsidR="00754860">
              <w:rPr>
                <w:noProof/>
                <w:webHidden/>
              </w:rPr>
              <w:t>71</w:t>
            </w:r>
            <w:r w:rsidR="00754860">
              <w:rPr>
                <w:noProof/>
                <w:webHidden/>
              </w:rPr>
              <w:fldChar w:fldCharType="end"/>
            </w:r>
          </w:hyperlink>
        </w:p>
        <w:p w14:paraId="46F7CEC4" w14:textId="77777777" w:rsidR="00BE22D6" w:rsidRDefault="00BE22D6" w:rsidP="00BE22D6">
          <w:pPr>
            <w:rPr>
              <w:b/>
              <w:bCs/>
              <w:lang w:val="zh-CN"/>
            </w:rPr>
          </w:pPr>
          <w:r>
            <w:rPr>
              <w:b/>
              <w:bCs/>
              <w:lang w:val="zh-CN"/>
            </w:rPr>
            <w:fldChar w:fldCharType="end"/>
          </w:r>
        </w:p>
      </w:sdtContent>
    </w:sdt>
    <w:p w14:paraId="2BC40F7E" w14:textId="77777777" w:rsidR="00BE22D6" w:rsidRPr="00BE22D6" w:rsidRDefault="00BE22D6" w:rsidP="00BE22D6">
      <w:pPr>
        <w:pStyle w:val="a0"/>
        <w:rPr>
          <w:lang w:val="zh-CN"/>
        </w:rPr>
      </w:pPr>
      <w:r>
        <w:rPr>
          <w:lang w:val="zh-CN"/>
        </w:rPr>
        <w:br w:type="page"/>
      </w:r>
    </w:p>
    <w:p w14:paraId="1B9329E5" w14:textId="77777777" w:rsidR="005D70FC" w:rsidRDefault="005D70FC" w:rsidP="00BE22D6">
      <w:pPr>
        <w:pStyle w:val="1"/>
        <w:rPr>
          <w:lang w:eastAsia="zh-CN"/>
        </w:rPr>
      </w:pPr>
      <w:bookmarkStart w:id="0" w:name="_Toc483318231"/>
      <w:r>
        <w:rPr>
          <w:lang w:eastAsia="zh-CN"/>
        </w:rPr>
        <w:lastRenderedPageBreak/>
        <w:t>高性能集群搭建指南（一） - CentOS安装</w:t>
      </w:r>
      <w:bookmarkEnd w:id="0"/>
    </w:p>
    <w:p w14:paraId="77BAF6DA" w14:textId="77777777" w:rsidR="005D70FC" w:rsidRDefault="005D70FC" w:rsidP="005D70FC">
      <w:pPr>
        <w:pStyle w:val="a7"/>
        <w:rPr>
          <w:lang w:eastAsia="zh-CN"/>
        </w:rPr>
      </w:pPr>
      <w:r>
        <w:rPr>
          <w:lang w:eastAsia="zh-CN"/>
        </w:rPr>
        <w:t>2017-05-15 22:05:49</w:t>
      </w:r>
    </w:p>
    <w:p w14:paraId="5A9D0008" w14:textId="77777777" w:rsidR="00BE22D6" w:rsidRDefault="00BE22D6" w:rsidP="00BE22D6">
      <w:pPr>
        <w:pStyle w:val="a0"/>
        <w:rPr>
          <w:lang w:eastAsia="zh-CN"/>
        </w:rPr>
      </w:pPr>
    </w:p>
    <w:p w14:paraId="5417100B" w14:textId="77777777" w:rsidR="00BE22D6" w:rsidRPr="00BE22D6" w:rsidRDefault="00BE22D6" w:rsidP="00BE22D6">
      <w:pPr>
        <w:pStyle w:val="a0"/>
        <w:rPr>
          <w:lang w:eastAsia="zh-CN"/>
        </w:rPr>
      </w:pPr>
    </w:p>
    <w:p w14:paraId="13CF475F" w14:textId="77777777" w:rsidR="005D70FC" w:rsidRDefault="005D70FC" w:rsidP="005D70FC">
      <w:pPr>
        <w:pStyle w:val="2"/>
        <w:rPr>
          <w:lang w:eastAsia="zh-CN"/>
        </w:rPr>
      </w:pPr>
      <w:bookmarkStart w:id="1" w:name="一写在前面"/>
      <w:bookmarkStart w:id="2" w:name="_Toc483318232"/>
      <w:bookmarkEnd w:id="1"/>
      <w:r>
        <w:rPr>
          <w:lang w:eastAsia="zh-CN"/>
        </w:rPr>
        <w:t>一、写在前面</w:t>
      </w:r>
      <w:bookmarkEnd w:id="2"/>
    </w:p>
    <w:p w14:paraId="11F1C508" w14:textId="77777777" w:rsidR="005D70FC" w:rsidRDefault="005D70FC" w:rsidP="005D70FC">
      <w:pPr>
        <w:pStyle w:val="FirstParagraph"/>
        <w:rPr>
          <w:lang w:eastAsia="zh-CN"/>
        </w:rPr>
      </w:pPr>
      <w:r>
        <w:rPr>
          <w:lang w:eastAsia="zh-CN"/>
        </w:rPr>
        <w:t>从参加超算竞赛起才接触到linux的世界，走了不少弯路，把一些小白学习时的心得记录下来，希望能对大家会有一些帮助。 因为出发点是详细地说明，所以篇幅会比较长。其实集群的搭建工作中涉及到的东西也比较有限，不过在学习完这些基本以后，大概就会有一种稍微入门的感觉了。</w:t>
      </w:r>
    </w:p>
    <w:p w14:paraId="03207C42" w14:textId="77777777" w:rsidR="005D70FC" w:rsidRDefault="005D70FC" w:rsidP="005D70FC">
      <w:pPr>
        <w:pStyle w:val="3"/>
      </w:pPr>
      <w:bookmarkStart w:id="3" w:name="一些建议"/>
      <w:bookmarkStart w:id="4" w:name="_Toc483318233"/>
      <w:bookmarkEnd w:id="3"/>
      <w:r>
        <w:t>1. 一些建议</w:t>
      </w:r>
      <w:bookmarkEnd w:id="4"/>
    </w:p>
    <w:p w14:paraId="104B93DF" w14:textId="77777777" w:rsidR="005D70FC" w:rsidRDefault="005D70FC" w:rsidP="005D70FC">
      <w:pPr>
        <w:numPr>
          <w:ilvl w:val="0"/>
          <w:numId w:val="1"/>
        </w:numPr>
      </w:pPr>
      <w:r>
        <w:t>多探索，勤google，不明白的地方随手看看 man。</w:t>
      </w:r>
    </w:p>
    <w:p w14:paraId="3E7485B7" w14:textId="77777777" w:rsidR="005D70FC" w:rsidRDefault="005D70FC" w:rsidP="005D70FC">
      <w:pPr>
        <w:numPr>
          <w:ilvl w:val="0"/>
          <w:numId w:val="1"/>
        </w:numPr>
      </w:pPr>
      <w:r>
        <w:rPr>
          <w:lang w:eastAsia="zh-CN"/>
        </w:rPr>
        <w:t>学习时最好能明白其中的机制，不要觉得能用了就ok了。如果似懂非懂的话，在平时的使用过程中会重新出现很多问题，解决起来费时费力；在比赛中这个问题会更加严重，千里之堤，溃于蚁穴。</w:t>
      </w:r>
      <w:r>
        <w:t>（我觉得自己这方面没有做好 QAQ ）</w:t>
      </w:r>
    </w:p>
    <w:p w14:paraId="173A94B3" w14:textId="77777777" w:rsidR="005D70FC" w:rsidRDefault="005D70FC" w:rsidP="005D70FC">
      <w:pPr>
        <w:numPr>
          <w:ilvl w:val="0"/>
          <w:numId w:val="1"/>
        </w:numPr>
        <w:rPr>
          <w:lang w:eastAsia="zh-CN"/>
        </w:rPr>
      </w:pPr>
      <w:r>
        <w:rPr>
          <w:lang w:eastAsia="zh-CN"/>
        </w:rPr>
        <w:t>数据做好备份，系统内重要文件在修改前务必先备份，修改的地方加上注释便于他人查看。</w:t>
      </w:r>
    </w:p>
    <w:p w14:paraId="3D675AFD" w14:textId="77777777" w:rsidR="005D70FC" w:rsidRDefault="005D70FC" w:rsidP="005D70FC">
      <w:pPr>
        <w:pStyle w:val="3"/>
      </w:pPr>
      <w:bookmarkStart w:id="5" w:name="一些文档"/>
      <w:bookmarkStart w:id="6" w:name="_Toc483318234"/>
      <w:bookmarkEnd w:id="5"/>
      <w:r>
        <w:t>2. 一些文档</w:t>
      </w:r>
      <w:bookmarkEnd w:id="6"/>
    </w:p>
    <w:p w14:paraId="411A6C15" w14:textId="2C4B8301" w:rsidR="005D70FC" w:rsidRDefault="005D70FC" w:rsidP="005D70FC">
      <w:pPr>
        <w:numPr>
          <w:ilvl w:val="0"/>
          <w:numId w:val="1"/>
        </w:numPr>
      </w:pPr>
      <w:r>
        <w:rPr>
          <w:rStyle w:val="VerbatimChar"/>
        </w:rPr>
        <w:t>man</w:t>
      </w:r>
      <w:r>
        <w:t xml:space="preserve">, </w:t>
      </w:r>
      <w:r>
        <w:rPr>
          <w:rStyle w:val="VerbatimChar"/>
        </w:rPr>
        <w:t>man -k &lt;command&gt;</w:t>
      </w:r>
      <w:ins w:id="7" w:author="刘权" w:date="2017-05-26T08:55:00Z">
        <w:r w:rsidR="00AA3550">
          <w:rPr>
            <w:rStyle w:val="VerbatimChar"/>
          </w:rPr>
          <w:t xml:space="preserve"> </w:t>
        </w:r>
      </w:ins>
    </w:p>
    <w:p w14:paraId="2DB1491B" w14:textId="77777777" w:rsidR="005D70FC" w:rsidRDefault="00AA3550" w:rsidP="005D70FC">
      <w:pPr>
        <w:numPr>
          <w:ilvl w:val="0"/>
          <w:numId w:val="1"/>
        </w:numPr>
      </w:pPr>
      <w:hyperlink r:id="rId8">
        <w:r w:rsidR="005D70FC">
          <w:rPr>
            <w:rStyle w:val="a9"/>
          </w:rPr>
          <w:t>鸟哥的Linux私房菜:</w:t>
        </w:r>
      </w:hyperlink>
      <w:r w:rsidR="005D70FC">
        <w:t>http://cn.linux.vbird.org/</w:t>
      </w:r>
    </w:p>
    <w:p w14:paraId="054E64BB" w14:textId="77777777" w:rsidR="005D70FC" w:rsidRDefault="00AA3550" w:rsidP="005D70FC">
      <w:pPr>
        <w:numPr>
          <w:ilvl w:val="0"/>
          <w:numId w:val="1"/>
        </w:numPr>
      </w:pPr>
      <w:hyperlink r:id="rId9">
        <w:r w:rsidR="005D70FC">
          <w:rPr>
            <w:rStyle w:val="a9"/>
          </w:rPr>
          <w:t>RedHat的相关文档:</w:t>
        </w:r>
      </w:hyperlink>
      <w:r w:rsidR="005D70FC">
        <w:t>https://access.redhat.com/documentation/zh_cn/red-hat-enterprise-linux/?version=7/</w:t>
      </w:r>
    </w:p>
    <w:p w14:paraId="2B7B1E32" w14:textId="77777777" w:rsidR="005D70FC" w:rsidRDefault="00AA3550" w:rsidP="005D70FC">
      <w:pPr>
        <w:numPr>
          <w:ilvl w:val="0"/>
          <w:numId w:val="1"/>
        </w:numPr>
      </w:pPr>
      <w:hyperlink r:id="rId10">
        <w:r w:rsidR="005D70FC">
          <w:rPr>
            <w:rStyle w:val="a9"/>
          </w:rPr>
          <w:t>Parallel Stido Documentation:</w:t>
        </w:r>
      </w:hyperlink>
      <w:r w:rsidR="005D70FC">
        <w:t>https://software.intel.com/en-us/intel-parallel-studio-xe-support/documentation</w:t>
      </w:r>
    </w:p>
    <w:p w14:paraId="2D4229D9" w14:textId="77777777" w:rsidR="005D70FC" w:rsidRDefault="00AA3550" w:rsidP="005D70FC">
      <w:pPr>
        <w:numPr>
          <w:ilvl w:val="0"/>
          <w:numId w:val="1"/>
        </w:numPr>
      </w:pPr>
      <w:hyperlink r:id="rId11">
        <w:r w:rsidR="005D70FC">
          <w:rPr>
            <w:rStyle w:val="a9"/>
          </w:rPr>
          <w:t>Intel Xeon 处理器:</w:t>
        </w:r>
      </w:hyperlink>
      <w:r w:rsidR="005D70FC">
        <w:t>http://www.intel.cn/content/www/cn/zh/products/processors/xeon.html</w:t>
      </w:r>
    </w:p>
    <w:p w14:paraId="5E4C40D2" w14:textId="77777777" w:rsidR="005D70FC" w:rsidRDefault="0062668C" w:rsidP="005D70FC">
      <w:pPr>
        <w:pStyle w:val="2"/>
        <w:rPr>
          <w:lang w:eastAsia="zh-CN"/>
        </w:rPr>
      </w:pPr>
      <w:bookmarkStart w:id="8" w:name="三bios-介绍"/>
      <w:bookmarkStart w:id="9" w:name="_Toc483318235"/>
      <w:bookmarkEnd w:id="8"/>
      <w:r>
        <w:rPr>
          <w:rFonts w:hint="eastAsia"/>
          <w:lang w:eastAsia="zh-CN"/>
        </w:rPr>
        <w:t>二</w:t>
      </w:r>
      <w:r>
        <w:rPr>
          <w:lang w:eastAsia="zh-CN"/>
        </w:rPr>
        <w:t>、</w:t>
      </w:r>
      <w:r w:rsidR="005D70FC">
        <w:rPr>
          <w:lang w:eastAsia="zh-CN"/>
        </w:rPr>
        <w:t>BIOS 介绍</w:t>
      </w:r>
      <w:bookmarkEnd w:id="9"/>
    </w:p>
    <w:p w14:paraId="2E5FB412" w14:textId="77777777" w:rsidR="005D70FC" w:rsidRDefault="005D70FC" w:rsidP="005D70FC">
      <w:pPr>
        <w:pStyle w:val="FirstParagraph"/>
        <w:rPr>
          <w:lang w:eastAsia="zh-CN"/>
        </w:rPr>
      </w:pPr>
      <w:r>
        <w:rPr>
          <w:lang w:eastAsia="zh-CN"/>
        </w:rPr>
        <w:t xml:space="preserve">ASC比赛官方制定服务器一般是浪潮NF系列的机架式服务器，以下简单介绍一下 </w:t>
      </w:r>
      <w:r>
        <w:rPr>
          <w:rStyle w:val="VerbatimChar"/>
          <w:lang w:eastAsia="zh-CN"/>
        </w:rPr>
        <w:t>BIOS</w:t>
      </w:r>
      <w:r>
        <w:rPr>
          <w:lang w:eastAsia="zh-CN"/>
        </w:rPr>
        <w:t xml:space="preserve"> 中需要注意和修改的地方。</w:t>
      </w:r>
    </w:p>
    <w:p w14:paraId="288BF314" w14:textId="77777777" w:rsidR="005D70FC" w:rsidRDefault="005D70FC" w:rsidP="005D70FC">
      <w:pPr>
        <w:pStyle w:val="a0"/>
        <w:rPr>
          <w:lang w:eastAsia="zh-CN"/>
        </w:rPr>
      </w:pPr>
      <w:r>
        <w:rPr>
          <w:lang w:eastAsia="zh-CN"/>
        </w:rPr>
        <w:lastRenderedPageBreak/>
        <w:t xml:space="preserve">服务器一般会进入两次开机界面，在第二次开机界面时，按照提示，按 </w:t>
      </w:r>
      <w:r>
        <w:rPr>
          <w:rStyle w:val="VerbatimChar"/>
          <w:lang w:eastAsia="zh-CN"/>
        </w:rPr>
        <w:t>F11</w:t>
      </w:r>
      <w:r>
        <w:rPr>
          <w:lang w:eastAsia="zh-CN"/>
        </w:rPr>
        <w:t xml:space="preserve"> 可以选择启动方式； </w:t>
      </w:r>
      <w:r>
        <w:rPr>
          <w:rStyle w:val="VerbatimChar"/>
          <w:lang w:eastAsia="zh-CN"/>
        </w:rPr>
        <w:t>Del</w:t>
      </w:r>
      <w:r>
        <w:rPr>
          <w:lang w:eastAsia="zh-CN"/>
        </w:rPr>
        <w:t xml:space="preserve"> 可以进入 </w:t>
      </w:r>
      <w:r>
        <w:rPr>
          <w:rStyle w:val="VerbatimChar"/>
          <w:lang w:eastAsia="zh-CN"/>
        </w:rPr>
        <w:t>BIOS</w:t>
      </w:r>
      <w:r>
        <w:rPr>
          <w:lang w:eastAsia="zh-CN"/>
        </w:rPr>
        <w:t xml:space="preserve"> 设置菜单。</w:t>
      </w:r>
    </w:p>
    <w:p w14:paraId="1BF90642" w14:textId="77777777" w:rsidR="005D70FC" w:rsidRDefault="005D70FC" w:rsidP="005D70FC">
      <w:pPr>
        <w:pStyle w:val="a0"/>
      </w:pPr>
      <w:r>
        <w:t xml:space="preserve">进入 </w:t>
      </w:r>
      <w:r>
        <w:rPr>
          <w:rStyle w:val="VerbatimChar"/>
        </w:rPr>
        <w:t>BIOS</w:t>
      </w:r>
      <w:r>
        <w:t xml:space="preserve"> 后界面如下：</w:t>
      </w:r>
    </w:p>
    <w:p w14:paraId="3B71CA19" w14:textId="77777777" w:rsidR="005D70FC" w:rsidRDefault="005D70FC" w:rsidP="005D70FC">
      <w:pPr>
        <w:pStyle w:val="Figure"/>
      </w:pPr>
      <w:r>
        <w:rPr>
          <w:noProof/>
          <w:lang w:eastAsia="zh-CN"/>
        </w:rPr>
        <w:drawing>
          <wp:inline distT="0" distB="0" distL="0" distR="0" wp14:anchorId="3C08AD5F" wp14:editId="33EFDF9E">
            <wp:extent cx="4632158" cy="314325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picture/bios/setup.png"/>
                    <pic:cNvPicPr>
                      <a:picLocks noChangeAspect="1" noChangeArrowheads="1"/>
                    </pic:cNvPicPr>
                  </pic:nvPicPr>
                  <pic:blipFill>
                    <a:blip r:embed="rId12"/>
                    <a:stretch>
                      <a:fillRect/>
                    </a:stretch>
                  </pic:blipFill>
                  <pic:spPr bwMode="auto">
                    <a:xfrm>
                      <a:off x="0" y="0"/>
                      <a:ext cx="4635035" cy="3145202"/>
                    </a:xfrm>
                    <a:prstGeom prst="rect">
                      <a:avLst/>
                    </a:prstGeom>
                    <a:noFill/>
                    <a:ln w="9525">
                      <a:noFill/>
                      <a:headEnd/>
                      <a:tailEnd/>
                    </a:ln>
                  </pic:spPr>
                </pic:pic>
              </a:graphicData>
            </a:graphic>
          </wp:inline>
        </w:drawing>
      </w:r>
    </w:p>
    <w:p w14:paraId="1762FCCC" w14:textId="77777777" w:rsidR="005D70FC" w:rsidRDefault="005D70FC" w:rsidP="005D70FC">
      <w:pPr>
        <w:pStyle w:val="FirstParagraph"/>
        <w:rPr>
          <w:lang w:eastAsia="zh-CN"/>
        </w:rPr>
      </w:pPr>
      <w:r>
        <w:rPr>
          <w:lang w:eastAsia="zh-CN"/>
        </w:rPr>
        <w:t>在BIOS中需要改动的地方不多，主要是涉及到服务器性能的一些选项。</w:t>
      </w:r>
    </w:p>
    <w:p w14:paraId="4B88DE2C" w14:textId="77777777" w:rsidR="005D70FC" w:rsidRDefault="005D70FC" w:rsidP="005D70FC">
      <w:pPr>
        <w:pStyle w:val="a0"/>
      </w:pPr>
      <w:r>
        <w:t xml:space="preserve">在 </w:t>
      </w:r>
      <w:r>
        <w:rPr>
          <w:rStyle w:val="VerbatimChar"/>
        </w:rPr>
        <w:t>chipset</w:t>
      </w:r>
      <w:r>
        <w:t xml:space="preserve"> 菜单中，选择 </w:t>
      </w:r>
      <w:r>
        <w:rPr>
          <w:rStyle w:val="VerbatimChar"/>
        </w:rPr>
        <w:t>Processor Configuration</w:t>
      </w:r>
      <w:r>
        <w:t>。</w:t>
      </w:r>
    </w:p>
    <w:p w14:paraId="5CC02370" w14:textId="77777777" w:rsidR="005D70FC" w:rsidRDefault="005D70FC" w:rsidP="005D70FC">
      <w:pPr>
        <w:pStyle w:val="Figure"/>
      </w:pPr>
      <w:r>
        <w:rPr>
          <w:noProof/>
          <w:lang w:eastAsia="zh-CN"/>
        </w:rPr>
        <w:drawing>
          <wp:inline distT="0" distB="0" distL="0" distR="0" wp14:anchorId="14627C87" wp14:editId="21500F80">
            <wp:extent cx="4638675" cy="3343275"/>
            <wp:effectExtent l="0" t="0" r="9525" b="9525"/>
            <wp:docPr id="2" name="Picture"/>
            <wp:cNvGraphicFramePr/>
            <a:graphic xmlns:a="http://schemas.openxmlformats.org/drawingml/2006/main">
              <a:graphicData uri="http://schemas.openxmlformats.org/drawingml/2006/picture">
                <pic:pic xmlns:pic="http://schemas.openxmlformats.org/drawingml/2006/picture">
                  <pic:nvPicPr>
                    <pic:cNvPr id="0" name="Picture" descr="picture/bios/chipset.png"/>
                    <pic:cNvPicPr>
                      <a:picLocks noChangeAspect="1" noChangeArrowheads="1"/>
                    </pic:cNvPicPr>
                  </pic:nvPicPr>
                  <pic:blipFill>
                    <a:blip r:embed="rId13"/>
                    <a:stretch>
                      <a:fillRect/>
                    </a:stretch>
                  </pic:blipFill>
                  <pic:spPr bwMode="auto">
                    <a:xfrm>
                      <a:off x="0" y="0"/>
                      <a:ext cx="4638727" cy="3343312"/>
                    </a:xfrm>
                    <a:prstGeom prst="rect">
                      <a:avLst/>
                    </a:prstGeom>
                    <a:noFill/>
                    <a:ln w="9525">
                      <a:noFill/>
                      <a:headEnd/>
                      <a:tailEnd/>
                    </a:ln>
                  </pic:spPr>
                </pic:pic>
              </a:graphicData>
            </a:graphic>
          </wp:inline>
        </w:drawing>
      </w:r>
    </w:p>
    <w:p w14:paraId="521C5747" w14:textId="77777777" w:rsidR="005D70FC" w:rsidRDefault="005D70FC" w:rsidP="005D70FC">
      <w:pPr>
        <w:pStyle w:val="FirstParagraph"/>
      </w:pPr>
      <w:r>
        <w:lastRenderedPageBreak/>
        <w:t xml:space="preserve">将 </w:t>
      </w:r>
      <w:r>
        <w:rPr>
          <w:rStyle w:val="VerbatimChar"/>
        </w:rPr>
        <w:t>Hyper Threading Technology</w:t>
      </w:r>
      <w:r>
        <w:t xml:space="preserve"> 和 </w:t>
      </w:r>
      <w:r>
        <w:rPr>
          <w:rStyle w:val="VerbatimChar"/>
        </w:rPr>
        <w:t>VMX</w:t>
      </w:r>
      <w:r>
        <w:t xml:space="preserve"> 修改为Disable。</w:t>
      </w:r>
    </w:p>
    <w:p w14:paraId="244D2599" w14:textId="77777777" w:rsidR="005D70FC" w:rsidRDefault="005D70FC" w:rsidP="005D70FC">
      <w:pPr>
        <w:pStyle w:val="Figure"/>
      </w:pPr>
      <w:r>
        <w:rPr>
          <w:noProof/>
          <w:lang w:eastAsia="zh-CN"/>
        </w:rPr>
        <w:drawing>
          <wp:inline distT="0" distB="0" distL="0" distR="0" wp14:anchorId="176F6DC8" wp14:editId="4CAB20CA">
            <wp:extent cx="4599295" cy="3648774"/>
            <wp:effectExtent l="0" t="0" r="0" b="8890"/>
            <wp:docPr id="3" name="Picture"/>
            <wp:cNvGraphicFramePr/>
            <a:graphic xmlns:a="http://schemas.openxmlformats.org/drawingml/2006/main">
              <a:graphicData uri="http://schemas.openxmlformats.org/drawingml/2006/picture">
                <pic:pic xmlns:pic="http://schemas.openxmlformats.org/drawingml/2006/picture">
                  <pic:nvPicPr>
                    <pic:cNvPr id="0" name="Picture" descr="picture/bios/chipset-1.png"/>
                    <pic:cNvPicPr>
                      <a:picLocks noChangeAspect="1" noChangeArrowheads="1"/>
                    </pic:cNvPicPr>
                  </pic:nvPicPr>
                  <pic:blipFill>
                    <a:blip r:embed="rId14"/>
                    <a:stretch>
                      <a:fillRect/>
                    </a:stretch>
                  </pic:blipFill>
                  <pic:spPr bwMode="auto">
                    <a:xfrm>
                      <a:off x="0" y="0"/>
                      <a:ext cx="4608891" cy="3656387"/>
                    </a:xfrm>
                    <a:prstGeom prst="rect">
                      <a:avLst/>
                    </a:prstGeom>
                    <a:noFill/>
                    <a:ln w="9525">
                      <a:noFill/>
                      <a:headEnd/>
                      <a:tailEnd/>
                    </a:ln>
                  </pic:spPr>
                </pic:pic>
              </a:graphicData>
            </a:graphic>
          </wp:inline>
        </w:drawing>
      </w:r>
    </w:p>
    <w:p w14:paraId="3EA81A27" w14:textId="77777777" w:rsidR="005D70FC" w:rsidRDefault="005D70FC" w:rsidP="005D70FC">
      <w:pPr>
        <w:pStyle w:val="FirstParagraph"/>
      </w:pPr>
      <w:r>
        <w:t xml:space="preserve">在 </w:t>
      </w:r>
      <w:r>
        <w:rPr>
          <w:rStyle w:val="VerbatimChar"/>
        </w:rPr>
        <w:t>chipset</w:t>
      </w:r>
      <w:r>
        <w:t xml:space="preserve"> 菜单中，选择 </w:t>
      </w:r>
      <w:r>
        <w:rPr>
          <w:rStyle w:val="VerbatimChar"/>
        </w:rPr>
        <w:t>Processor Configuration</w:t>
      </w:r>
      <w:r>
        <w:t xml:space="preserve"> 将 </w:t>
      </w:r>
      <w:r>
        <w:rPr>
          <w:rStyle w:val="VerbatimChar"/>
        </w:rPr>
        <w:t>Power Technology</w:t>
      </w:r>
      <w:r>
        <w:t xml:space="preserve"> 置于 </w:t>
      </w:r>
      <w:r>
        <w:rPr>
          <w:rStyle w:val="VerbatimChar"/>
        </w:rPr>
        <w:t>Performance</w:t>
      </w:r>
      <w:r>
        <w:t xml:space="preserve"> 模式下。 </w:t>
      </w:r>
    </w:p>
    <w:p w14:paraId="52000D27" w14:textId="0CB36ECF" w:rsidR="005D70FC" w:rsidRDefault="005D70FC" w:rsidP="005D70FC">
      <w:pPr>
        <w:pStyle w:val="Figure"/>
        <w:rPr>
          <w:ins w:id="10" w:author="刘权" w:date="2017-05-26T01:44:00Z"/>
        </w:rPr>
      </w:pPr>
      <w:r>
        <w:rPr>
          <w:noProof/>
          <w:lang w:eastAsia="zh-CN"/>
        </w:rPr>
        <w:drawing>
          <wp:inline distT="0" distB="0" distL="0" distR="0" wp14:anchorId="4B8BC0F9" wp14:editId="08E5E733">
            <wp:extent cx="4585648" cy="3456449"/>
            <wp:effectExtent l="0" t="0" r="5715" b="0"/>
            <wp:docPr id="4" name="Picture"/>
            <wp:cNvGraphicFramePr/>
            <a:graphic xmlns:a="http://schemas.openxmlformats.org/drawingml/2006/main">
              <a:graphicData uri="http://schemas.openxmlformats.org/drawingml/2006/picture">
                <pic:pic xmlns:pic="http://schemas.openxmlformats.org/drawingml/2006/picture">
                  <pic:nvPicPr>
                    <pic:cNvPr id="0" name="Picture" descr="picture/bios/chipset-2.png"/>
                    <pic:cNvPicPr>
                      <a:picLocks noChangeAspect="1" noChangeArrowheads="1"/>
                    </pic:cNvPicPr>
                  </pic:nvPicPr>
                  <pic:blipFill>
                    <a:blip r:embed="rId15"/>
                    <a:stretch>
                      <a:fillRect/>
                    </a:stretch>
                  </pic:blipFill>
                  <pic:spPr bwMode="auto">
                    <a:xfrm>
                      <a:off x="0" y="0"/>
                      <a:ext cx="4604940" cy="3470991"/>
                    </a:xfrm>
                    <a:prstGeom prst="rect">
                      <a:avLst/>
                    </a:prstGeom>
                    <a:noFill/>
                    <a:ln w="9525">
                      <a:noFill/>
                      <a:headEnd/>
                      <a:tailEnd/>
                    </a:ln>
                  </pic:spPr>
                </pic:pic>
              </a:graphicData>
            </a:graphic>
          </wp:inline>
        </w:drawing>
      </w:r>
    </w:p>
    <w:p w14:paraId="50DFDF67" w14:textId="77777777" w:rsidR="005C6B15" w:rsidRDefault="005C6B15" w:rsidP="005C6B15">
      <w:pPr>
        <w:pStyle w:val="Figure"/>
        <w:rPr>
          <w:ins w:id="11" w:author="刘权" w:date="2017-05-26T01:44:00Z"/>
        </w:rPr>
      </w:pPr>
      <w:ins w:id="12" w:author="刘权" w:date="2017-05-26T01:44:00Z">
        <w:r>
          <w:rPr>
            <w:rFonts w:hint="eastAsia"/>
          </w:rPr>
          <w:lastRenderedPageBreak/>
          <w:t>在</w:t>
        </w:r>
        <w:r>
          <w:t xml:space="preserve"> `chipset` 菜单中，选择 `Advanced Power Management Configuration`,进入 `Socket RAPL Configuration` ,同时调整其中短时间和长时间的功率参数。  </w:t>
        </w:r>
      </w:ins>
    </w:p>
    <w:p w14:paraId="53090A34" w14:textId="42B3FD83" w:rsidR="005C6B15" w:rsidRDefault="005C6B15" w:rsidP="005C6B15">
      <w:pPr>
        <w:pStyle w:val="Figure"/>
        <w:rPr>
          <w:ins w:id="13" w:author="刘权" w:date="2017-05-26T01:44:00Z"/>
          <w:lang w:eastAsia="zh-CN"/>
        </w:rPr>
      </w:pPr>
      <w:ins w:id="14" w:author="刘权" w:date="2017-05-26T01:44:00Z">
        <w:r>
          <w:rPr>
            <w:lang w:eastAsia="zh-CN"/>
          </w:rPr>
          <w:t>&gt;注：这个参数并不是CPU运行的实际功率，而是安装一定比例对应的，在ASC17中，我们调整这个参数到98，实际CPU功率约为180w。</w:t>
        </w:r>
      </w:ins>
    </w:p>
    <w:p w14:paraId="325BC3D8" w14:textId="5247EDA5" w:rsidR="005C6B15" w:rsidRDefault="005C6B15" w:rsidP="005C6B15">
      <w:pPr>
        <w:pStyle w:val="Figure"/>
        <w:rPr>
          <w:ins w:id="15" w:author="刘权" w:date="2017-05-26T01:44:00Z"/>
        </w:rPr>
      </w:pPr>
      <w:ins w:id="16" w:author="刘权" w:date="2017-05-26T01:44:00Z">
        <w:r>
          <w:rPr>
            <w:noProof/>
            <w:lang w:eastAsia="zh-CN"/>
          </w:rPr>
          <w:drawing>
            <wp:inline distT="0" distB="0" distL="0" distR="0" wp14:anchorId="2C74BB05" wp14:editId="7B131CD9">
              <wp:extent cx="4661272" cy="3498112"/>
              <wp:effectExtent l="0" t="0" r="635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pl.PNG"/>
                      <pic:cNvPicPr/>
                    </pic:nvPicPr>
                    <pic:blipFill>
                      <a:blip r:embed="rId16">
                        <a:extLst>
                          <a:ext uri="{28A0092B-C50C-407E-A947-70E740481C1C}">
                            <a14:useLocalDpi xmlns:a14="http://schemas.microsoft.com/office/drawing/2010/main" val="0"/>
                          </a:ext>
                        </a:extLst>
                      </a:blip>
                      <a:stretch>
                        <a:fillRect/>
                      </a:stretch>
                    </pic:blipFill>
                    <pic:spPr>
                      <a:xfrm>
                        <a:off x="0" y="0"/>
                        <a:ext cx="4670498" cy="3505036"/>
                      </a:xfrm>
                      <a:prstGeom prst="rect">
                        <a:avLst/>
                      </a:prstGeom>
                    </pic:spPr>
                  </pic:pic>
                </a:graphicData>
              </a:graphic>
            </wp:inline>
          </w:drawing>
        </w:r>
      </w:ins>
    </w:p>
    <w:p w14:paraId="339471FB" w14:textId="77777777" w:rsidR="005C6B15" w:rsidRDefault="005C6B15" w:rsidP="005C6B15">
      <w:pPr>
        <w:pStyle w:val="Figure"/>
        <w:rPr>
          <w:ins w:id="17" w:author="刘权" w:date="2017-05-26T01:44:00Z"/>
        </w:rPr>
      </w:pPr>
    </w:p>
    <w:p w14:paraId="5AAEA7C8" w14:textId="6D0D62B2" w:rsidR="005C6B15" w:rsidDel="005C6B15" w:rsidRDefault="005C6B15" w:rsidP="005C6B15">
      <w:pPr>
        <w:pStyle w:val="Figure"/>
        <w:rPr>
          <w:del w:id="18" w:author="刘权" w:date="2017-05-26T01:44:00Z"/>
        </w:rPr>
      </w:pPr>
    </w:p>
    <w:p w14:paraId="670579D7" w14:textId="77777777" w:rsidR="005D70FC" w:rsidRDefault="005D70FC" w:rsidP="005D70FC">
      <w:pPr>
        <w:pStyle w:val="FirstParagraph"/>
        <w:rPr>
          <w:lang w:eastAsia="zh-CN"/>
        </w:rPr>
      </w:pPr>
      <w:r>
        <w:rPr>
          <w:lang w:eastAsia="zh-CN"/>
        </w:rPr>
        <w:t xml:space="preserve">在 </w:t>
      </w:r>
      <w:r>
        <w:rPr>
          <w:rStyle w:val="VerbatimChar"/>
          <w:lang w:eastAsia="zh-CN"/>
        </w:rPr>
        <w:t>boot</w:t>
      </w:r>
      <w:r>
        <w:rPr>
          <w:lang w:eastAsia="zh-CN"/>
        </w:rPr>
        <w:t xml:space="preserve"> 菜单中，修改启动顺序，优先启动U盘；也可以在开机界面选择启动方式。</w:t>
      </w:r>
    </w:p>
    <w:p w14:paraId="582023CA" w14:textId="77777777" w:rsidR="005D70FC" w:rsidRDefault="005D70FC" w:rsidP="005D70FC">
      <w:pPr>
        <w:pStyle w:val="a0"/>
      </w:pPr>
      <w:commentRangeStart w:id="19"/>
      <w:r>
        <w:t xml:space="preserve">最后保存并退出 </w:t>
      </w:r>
      <w:r>
        <w:rPr>
          <w:rStyle w:val="VerbatimChar"/>
        </w:rPr>
        <w:t>Save Changes and Exit</w:t>
      </w:r>
      <w:r>
        <w:t xml:space="preserve"> 。</w:t>
      </w:r>
      <w:commentRangeEnd w:id="19"/>
      <w:r w:rsidR="00067674">
        <w:rPr>
          <w:rStyle w:val="af8"/>
        </w:rPr>
        <w:commentReference w:id="19"/>
      </w:r>
      <w:r>
        <w:t xml:space="preserve"> </w:t>
      </w:r>
    </w:p>
    <w:p w14:paraId="6409F1CB" w14:textId="77777777" w:rsidR="005D70FC" w:rsidRDefault="005D70FC" w:rsidP="005D70FC">
      <w:pPr>
        <w:pStyle w:val="Figure"/>
      </w:pPr>
      <w:r>
        <w:rPr>
          <w:noProof/>
          <w:lang w:eastAsia="zh-CN"/>
        </w:rPr>
        <w:lastRenderedPageBreak/>
        <w:drawing>
          <wp:inline distT="0" distB="0" distL="0" distR="0" wp14:anchorId="2B9FBBF0" wp14:editId="4361F9C2">
            <wp:extent cx="4582670" cy="3455581"/>
            <wp:effectExtent l="0" t="0" r="889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picture/bios/save.png"/>
                    <pic:cNvPicPr>
                      <a:picLocks noChangeAspect="1" noChangeArrowheads="1"/>
                    </pic:cNvPicPr>
                  </pic:nvPicPr>
                  <pic:blipFill>
                    <a:blip r:embed="rId19"/>
                    <a:stretch>
                      <a:fillRect/>
                    </a:stretch>
                  </pic:blipFill>
                  <pic:spPr bwMode="auto">
                    <a:xfrm>
                      <a:off x="0" y="0"/>
                      <a:ext cx="4601642" cy="3469887"/>
                    </a:xfrm>
                    <a:prstGeom prst="rect">
                      <a:avLst/>
                    </a:prstGeom>
                    <a:noFill/>
                    <a:ln w="9525">
                      <a:noFill/>
                      <a:headEnd/>
                      <a:tailEnd/>
                    </a:ln>
                  </pic:spPr>
                </pic:pic>
              </a:graphicData>
            </a:graphic>
          </wp:inline>
        </w:drawing>
      </w:r>
    </w:p>
    <w:p w14:paraId="6C8DEAC9" w14:textId="77777777" w:rsidR="005D70FC" w:rsidRDefault="0062668C" w:rsidP="005D70FC">
      <w:pPr>
        <w:pStyle w:val="2"/>
      </w:pPr>
      <w:bookmarkStart w:id="20" w:name="四centos-安装"/>
      <w:bookmarkStart w:id="21" w:name="_Toc483318236"/>
      <w:bookmarkEnd w:id="20"/>
      <w:r>
        <w:rPr>
          <w:rFonts w:hint="eastAsia"/>
          <w:lang w:eastAsia="zh-CN"/>
        </w:rPr>
        <w:t>三</w:t>
      </w:r>
      <w:r>
        <w:t>、</w:t>
      </w:r>
      <w:r w:rsidR="005D70FC">
        <w:t>CentOS 安装</w:t>
      </w:r>
      <w:bookmarkEnd w:id="21"/>
    </w:p>
    <w:p w14:paraId="1B750C65" w14:textId="77777777" w:rsidR="005D70FC" w:rsidRDefault="005D70FC" w:rsidP="005D70FC">
      <w:pPr>
        <w:pStyle w:val="FirstParagraph"/>
      </w:pPr>
      <w:r>
        <w:t xml:space="preserve">在系统进入U盘启动后，选择 </w:t>
      </w:r>
      <w:r>
        <w:rPr>
          <w:rStyle w:val="VerbatimChar"/>
        </w:rPr>
        <w:t>Install CentOS Linux 7</w:t>
      </w:r>
      <w:r>
        <w:t>。</w:t>
      </w:r>
    </w:p>
    <w:p w14:paraId="74693D67" w14:textId="77777777" w:rsidR="005D70FC" w:rsidRDefault="005D70FC" w:rsidP="005D70FC">
      <w:pPr>
        <w:pStyle w:val="Figure"/>
      </w:pPr>
      <w:r>
        <w:rPr>
          <w:noProof/>
          <w:lang w:eastAsia="zh-CN"/>
        </w:rPr>
        <w:drawing>
          <wp:inline distT="0" distB="0" distL="0" distR="0" wp14:anchorId="6C73E7C8" wp14:editId="6D750B9C">
            <wp:extent cx="4546765" cy="2934586"/>
            <wp:effectExtent l="0" t="0" r="635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picture/centos/1.png"/>
                    <pic:cNvPicPr>
                      <a:picLocks noChangeAspect="1" noChangeArrowheads="1"/>
                    </pic:cNvPicPr>
                  </pic:nvPicPr>
                  <pic:blipFill>
                    <a:blip r:embed="rId20"/>
                    <a:stretch>
                      <a:fillRect/>
                    </a:stretch>
                  </pic:blipFill>
                  <pic:spPr bwMode="auto">
                    <a:xfrm>
                      <a:off x="0" y="0"/>
                      <a:ext cx="4556962" cy="2941168"/>
                    </a:xfrm>
                    <a:prstGeom prst="rect">
                      <a:avLst/>
                    </a:prstGeom>
                    <a:noFill/>
                    <a:ln w="9525">
                      <a:noFill/>
                      <a:headEnd/>
                      <a:tailEnd/>
                    </a:ln>
                  </pic:spPr>
                </pic:pic>
              </a:graphicData>
            </a:graphic>
          </wp:inline>
        </w:drawing>
      </w:r>
    </w:p>
    <w:p w14:paraId="046599E6" w14:textId="77777777" w:rsidR="005D70FC" w:rsidRDefault="005D70FC" w:rsidP="005D70FC">
      <w:pPr>
        <w:pStyle w:val="FirstParagraph"/>
        <w:rPr>
          <w:lang w:eastAsia="zh-CN"/>
        </w:rPr>
      </w:pPr>
      <w:r>
        <w:rPr>
          <w:lang w:eastAsia="zh-CN"/>
        </w:rPr>
        <w:t>之后进入语言选择界面，选择默认的英文。 &gt;语言的话比较推荐英文。由于笔者英文很渣，初学的时候用装的是中文，后来在写expect脚本的时候，发现装中文确实不合适。</w:t>
      </w:r>
    </w:p>
    <w:p w14:paraId="48CDBB3C" w14:textId="77777777" w:rsidR="005D70FC" w:rsidRDefault="005D70FC" w:rsidP="005D70FC">
      <w:pPr>
        <w:pStyle w:val="Figure"/>
      </w:pPr>
      <w:r>
        <w:rPr>
          <w:noProof/>
          <w:lang w:eastAsia="zh-CN"/>
        </w:rPr>
        <w:lastRenderedPageBreak/>
        <w:drawing>
          <wp:inline distT="0" distB="0" distL="0" distR="0" wp14:anchorId="6BC944CE" wp14:editId="236183FB">
            <wp:extent cx="4143375" cy="3113994"/>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picture/centos/2.png"/>
                    <pic:cNvPicPr>
                      <a:picLocks noChangeAspect="1" noChangeArrowheads="1"/>
                    </pic:cNvPicPr>
                  </pic:nvPicPr>
                  <pic:blipFill>
                    <a:blip r:embed="rId21"/>
                    <a:stretch>
                      <a:fillRect/>
                    </a:stretch>
                  </pic:blipFill>
                  <pic:spPr bwMode="auto">
                    <a:xfrm>
                      <a:off x="0" y="0"/>
                      <a:ext cx="4163661" cy="3129240"/>
                    </a:xfrm>
                    <a:prstGeom prst="rect">
                      <a:avLst/>
                    </a:prstGeom>
                    <a:noFill/>
                    <a:ln w="9525">
                      <a:noFill/>
                      <a:headEnd/>
                      <a:tailEnd/>
                    </a:ln>
                  </pic:spPr>
                </pic:pic>
              </a:graphicData>
            </a:graphic>
          </wp:inline>
        </w:drawing>
      </w:r>
    </w:p>
    <w:p w14:paraId="1794CCDC" w14:textId="77777777" w:rsidR="005D70FC" w:rsidRDefault="005D70FC" w:rsidP="005D70FC">
      <w:pPr>
        <w:pStyle w:val="FirstParagraph"/>
      </w:pPr>
      <w:r>
        <w:t xml:space="preserve">在安装选项中，我们需要设置 </w:t>
      </w:r>
      <w:r>
        <w:rPr>
          <w:rStyle w:val="VerbatimChar"/>
        </w:rPr>
        <w:t>SOFTWARE SELECTION</w:t>
      </w:r>
      <w:r>
        <w:t xml:space="preserve">， </w:t>
      </w:r>
      <w:r>
        <w:rPr>
          <w:rStyle w:val="VerbatimChar"/>
        </w:rPr>
        <w:t>INSTALLATION DESTINATION</w:t>
      </w:r>
      <w:r>
        <w:t xml:space="preserve">， </w:t>
      </w:r>
      <w:r>
        <w:rPr>
          <w:rStyle w:val="VerbatimChar"/>
        </w:rPr>
        <w:t>KDUMP</w:t>
      </w:r>
      <w:r>
        <w:t xml:space="preserve">， </w:t>
      </w:r>
      <w:r>
        <w:rPr>
          <w:rStyle w:val="VerbatimChar"/>
        </w:rPr>
        <w:t>NETWORK &amp; HOST NAME</w:t>
      </w:r>
      <w:r>
        <w:t>；以下一一介绍说明。</w:t>
      </w:r>
    </w:p>
    <w:p w14:paraId="4283C227" w14:textId="77777777" w:rsidR="005D70FC" w:rsidRDefault="005D70FC" w:rsidP="005D70FC">
      <w:pPr>
        <w:numPr>
          <w:ilvl w:val="0"/>
          <w:numId w:val="1"/>
        </w:numPr>
      </w:pPr>
      <w:r>
        <w:t>SOFRWARE SELECTION</w:t>
      </w:r>
    </w:p>
    <w:p w14:paraId="53BC2EC7" w14:textId="77777777" w:rsidR="005D70FC" w:rsidRDefault="005D70FC" w:rsidP="005D70FC">
      <w:pPr>
        <w:pStyle w:val="Figure"/>
      </w:pPr>
      <w:r>
        <w:rPr>
          <w:noProof/>
          <w:lang w:eastAsia="zh-CN"/>
        </w:rPr>
        <w:drawing>
          <wp:inline distT="0" distB="0" distL="0" distR="0" wp14:anchorId="6F10F272" wp14:editId="7831FD71">
            <wp:extent cx="4181475" cy="3138713"/>
            <wp:effectExtent l="0" t="0" r="0" b="5080"/>
            <wp:docPr id="8" name="Picture"/>
            <wp:cNvGraphicFramePr/>
            <a:graphic xmlns:a="http://schemas.openxmlformats.org/drawingml/2006/main">
              <a:graphicData uri="http://schemas.openxmlformats.org/drawingml/2006/picture">
                <pic:pic xmlns:pic="http://schemas.openxmlformats.org/drawingml/2006/picture">
                  <pic:nvPicPr>
                    <pic:cNvPr id="0" name="Picture" descr="picture/centos/3.png"/>
                    <pic:cNvPicPr>
                      <a:picLocks noChangeAspect="1" noChangeArrowheads="1"/>
                    </pic:cNvPicPr>
                  </pic:nvPicPr>
                  <pic:blipFill>
                    <a:blip r:embed="rId22"/>
                    <a:stretch>
                      <a:fillRect/>
                    </a:stretch>
                  </pic:blipFill>
                  <pic:spPr bwMode="auto">
                    <a:xfrm>
                      <a:off x="0" y="0"/>
                      <a:ext cx="4198705" cy="3151646"/>
                    </a:xfrm>
                    <a:prstGeom prst="rect">
                      <a:avLst/>
                    </a:prstGeom>
                    <a:noFill/>
                    <a:ln w="9525">
                      <a:noFill/>
                      <a:headEnd/>
                      <a:tailEnd/>
                    </a:ln>
                  </pic:spPr>
                </pic:pic>
              </a:graphicData>
            </a:graphic>
          </wp:inline>
        </w:drawing>
      </w:r>
    </w:p>
    <w:p w14:paraId="755B759C" w14:textId="77777777" w:rsidR="005D70FC" w:rsidRDefault="005D70FC" w:rsidP="005D70FC">
      <w:pPr>
        <w:pStyle w:val="FirstParagraph"/>
        <w:rPr>
          <w:lang w:eastAsia="zh-CN"/>
        </w:rPr>
      </w:pPr>
      <w:r>
        <w:rPr>
          <w:lang w:eastAsia="zh-CN"/>
        </w:rPr>
        <w:t>这一部分是安装系统的时候同时会安装的软件，以下是王鹿鸣学长推荐的额外需要的软件清单。</w:t>
      </w:r>
    </w:p>
    <w:p w14:paraId="50BBE266" w14:textId="77777777" w:rsidR="00966531" w:rsidRPr="00966531" w:rsidRDefault="00966531" w:rsidP="00966531">
      <w:pPr>
        <w:pStyle w:val="a0"/>
        <w:rPr>
          <w:lang w:eastAsia="zh-CN"/>
        </w:rPr>
      </w:pPr>
    </w:p>
    <w:p w14:paraId="52E93F4A" w14:textId="77777777" w:rsidR="005D70FC" w:rsidRDefault="005D70FC" w:rsidP="005D70FC">
      <w:pPr>
        <w:numPr>
          <w:ilvl w:val="0"/>
          <w:numId w:val="2"/>
        </w:numPr>
      </w:pPr>
      <w:r>
        <w:lastRenderedPageBreak/>
        <w:t>Compatibility Libraries</w:t>
      </w:r>
    </w:p>
    <w:p w14:paraId="592DEAB9" w14:textId="77777777" w:rsidR="005D70FC" w:rsidRDefault="005D70FC" w:rsidP="005D70FC">
      <w:pPr>
        <w:numPr>
          <w:ilvl w:val="0"/>
          <w:numId w:val="2"/>
        </w:numPr>
      </w:pPr>
      <w:r>
        <w:t>Development Tools</w:t>
      </w:r>
    </w:p>
    <w:p w14:paraId="5192AA2D" w14:textId="77777777" w:rsidR="005D70FC" w:rsidRDefault="005D70FC" w:rsidP="005D70FC">
      <w:pPr>
        <w:numPr>
          <w:ilvl w:val="0"/>
          <w:numId w:val="2"/>
        </w:numPr>
      </w:pPr>
      <w:r>
        <w:t>FTP Server</w:t>
      </w:r>
    </w:p>
    <w:p w14:paraId="02975A91" w14:textId="77777777" w:rsidR="005D70FC" w:rsidRDefault="005D70FC" w:rsidP="005D70FC">
      <w:pPr>
        <w:numPr>
          <w:ilvl w:val="0"/>
          <w:numId w:val="2"/>
        </w:numPr>
      </w:pPr>
      <w:r>
        <w:t>File an Storage Server</w:t>
      </w:r>
    </w:p>
    <w:p w14:paraId="037A1477" w14:textId="77777777" w:rsidR="005D70FC" w:rsidRDefault="005D70FC" w:rsidP="005D70FC">
      <w:pPr>
        <w:numPr>
          <w:ilvl w:val="0"/>
          <w:numId w:val="2"/>
        </w:numPr>
      </w:pPr>
      <w:r>
        <w:t>Hardware Monitoring Utilities</w:t>
      </w:r>
    </w:p>
    <w:p w14:paraId="7D6FDE03" w14:textId="77777777" w:rsidR="005D70FC" w:rsidRDefault="005D70FC" w:rsidP="005D70FC">
      <w:pPr>
        <w:numPr>
          <w:ilvl w:val="0"/>
          <w:numId w:val="2"/>
        </w:numPr>
      </w:pPr>
      <w:r>
        <w:t>Infiniband Support</w:t>
      </w:r>
    </w:p>
    <w:p w14:paraId="47A5268C" w14:textId="77777777" w:rsidR="005D70FC" w:rsidRDefault="005D70FC" w:rsidP="005D70FC">
      <w:pPr>
        <w:numPr>
          <w:ilvl w:val="0"/>
          <w:numId w:val="2"/>
        </w:numPr>
      </w:pPr>
      <w:r>
        <w:t>Network File System Client</w:t>
      </w:r>
    </w:p>
    <w:p w14:paraId="25C4912B" w14:textId="77777777" w:rsidR="00966531" w:rsidRDefault="00966531" w:rsidP="00966531"/>
    <w:p w14:paraId="0101DCF7" w14:textId="77777777" w:rsidR="005D70FC" w:rsidRDefault="005D70FC" w:rsidP="005D70FC">
      <w:pPr>
        <w:pStyle w:val="Figure"/>
      </w:pPr>
      <w:r>
        <w:rPr>
          <w:noProof/>
          <w:lang w:eastAsia="zh-CN"/>
        </w:rPr>
        <w:drawing>
          <wp:inline distT="0" distB="0" distL="0" distR="0" wp14:anchorId="30D4C5F9" wp14:editId="6DBBA6EA">
            <wp:extent cx="4152900" cy="3114675"/>
            <wp:effectExtent l="0" t="0" r="0" b="9525"/>
            <wp:docPr id="9" name="Picture"/>
            <wp:cNvGraphicFramePr/>
            <a:graphic xmlns:a="http://schemas.openxmlformats.org/drawingml/2006/main">
              <a:graphicData uri="http://schemas.openxmlformats.org/drawingml/2006/picture">
                <pic:pic xmlns:pic="http://schemas.openxmlformats.org/drawingml/2006/picture">
                  <pic:nvPicPr>
                    <pic:cNvPr id="0" name="Picture" descr="picture/centos/3-1.png"/>
                    <pic:cNvPicPr>
                      <a:picLocks noChangeAspect="1" noChangeArrowheads="1"/>
                    </pic:cNvPicPr>
                  </pic:nvPicPr>
                  <pic:blipFill>
                    <a:blip r:embed="rId23"/>
                    <a:stretch>
                      <a:fillRect/>
                    </a:stretch>
                  </pic:blipFill>
                  <pic:spPr bwMode="auto">
                    <a:xfrm>
                      <a:off x="0" y="0"/>
                      <a:ext cx="4152900" cy="3114675"/>
                    </a:xfrm>
                    <a:prstGeom prst="rect">
                      <a:avLst/>
                    </a:prstGeom>
                    <a:noFill/>
                    <a:ln w="9525">
                      <a:noFill/>
                      <a:headEnd/>
                      <a:tailEnd/>
                    </a:ln>
                  </pic:spPr>
                </pic:pic>
              </a:graphicData>
            </a:graphic>
          </wp:inline>
        </w:drawing>
      </w:r>
    </w:p>
    <w:p w14:paraId="3F86A801" w14:textId="77777777" w:rsidR="00966531" w:rsidRDefault="00966531" w:rsidP="005D70FC">
      <w:pPr>
        <w:pStyle w:val="Figure"/>
      </w:pPr>
    </w:p>
    <w:p w14:paraId="2BE7F1A7" w14:textId="77777777" w:rsidR="00966531" w:rsidRDefault="00966531" w:rsidP="005D70FC">
      <w:pPr>
        <w:pStyle w:val="Figure"/>
      </w:pPr>
    </w:p>
    <w:p w14:paraId="7C2E56F3" w14:textId="77777777" w:rsidR="00966531" w:rsidRDefault="00966531" w:rsidP="005D70FC">
      <w:pPr>
        <w:pStyle w:val="Figure"/>
      </w:pPr>
    </w:p>
    <w:p w14:paraId="18CAACD4" w14:textId="77777777" w:rsidR="005D70FC" w:rsidRDefault="005D70FC" w:rsidP="005D70FC">
      <w:pPr>
        <w:pStyle w:val="Figure"/>
      </w:pPr>
      <w:r>
        <w:rPr>
          <w:noProof/>
          <w:lang w:eastAsia="zh-CN"/>
        </w:rPr>
        <w:lastRenderedPageBreak/>
        <w:drawing>
          <wp:inline distT="0" distB="0" distL="0" distR="0" wp14:anchorId="52FF4775" wp14:editId="26653570">
            <wp:extent cx="4154625" cy="3114675"/>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picture/centos/3-2.png"/>
                    <pic:cNvPicPr>
                      <a:picLocks noChangeAspect="1" noChangeArrowheads="1"/>
                    </pic:cNvPicPr>
                  </pic:nvPicPr>
                  <pic:blipFill>
                    <a:blip r:embed="rId24"/>
                    <a:stretch>
                      <a:fillRect/>
                    </a:stretch>
                  </pic:blipFill>
                  <pic:spPr bwMode="auto">
                    <a:xfrm>
                      <a:off x="0" y="0"/>
                      <a:ext cx="4160564" cy="3119127"/>
                    </a:xfrm>
                    <a:prstGeom prst="rect">
                      <a:avLst/>
                    </a:prstGeom>
                    <a:noFill/>
                    <a:ln w="9525">
                      <a:noFill/>
                      <a:headEnd/>
                      <a:tailEnd/>
                    </a:ln>
                  </pic:spPr>
                </pic:pic>
              </a:graphicData>
            </a:graphic>
          </wp:inline>
        </w:drawing>
      </w:r>
    </w:p>
    <w:p w14:paraId="325500EE" w14:textId="13ECA79C" w:rsidR="00966531" w:rsidRDefault="00966531" w:rsidP="005D70FC">
      <w:pPr>
        <w:pStyle w:val="Figure"/>
        <w:rPr>
          <w:ins w:id="22" w:author="刘权" w:date="2017-05-26T01:19:00Z"/>
        </w:rPr>
      </w:pPr>
    </w:p>
    <w:p w14:paraId="78E6DADE" w14:textId="77777777" w:rsidR="00A24410" w:rsidRDefault="00A24410" w:rsidP="005D70FC">
      <w:pPr>
        <w:pStyle w:val="Figure"/>
      </w:pPr>
    </w:p>
    <w:p w14:paraId="021181FB" w14:textId="77777777" w:rsidR="005D70FC" w:rsidRDefault="005D70FC" w:rsidP="005D70FC">
      <w:pPr>
        <w:pStyle w:val="Figure"/>
      </w:pPr>
      <w:r>
        <w:rPr>
          <w:noProof/>
          <w:lang w:eastAsia="zh-CN"/>
        </w:rPr>
        <w:drawing>
          <wp:inline distT="0" distB="0" distL="0" distR="0" wp14:anchorId="13BFCCAD" wp14:editId="401BCB29">
            <wp:extent cx="4154170" cy="3120794"/>
            <wp:effectExtent l="0" t="0" r="0" b="3810"/>
            <wp:docPr id="11" name="Picture"/>
            <wp:cNvGraphicFramePr/>
            <a:graphic xmlns:a="http://schemas.openxmlformats.org/drawingml/2006/main">
              <a:graphicData uri="http://schemas.openxmlformats.org/drawingml/2006/picture">
                <pic:pic xmlns:pic="http://schemas.openxmlformats.org/drawingml/2006/picture">
                  <pic:nvPicPr>
                    <pic:cNvPr id="0" name="Picture" descr="picture/centos/3-3.png"/>
                    <pic:cNvPicPr>
                      <a:picLocks noChangeAspect="1" noChangeArrowheads="1"/>
                    </pic:cNvPicPr>
                  </pic:nvPicPr>
                  <pic:blipFill>
                    <a:blip r:embed="rId25"/>
                    <a:stretch>
                      <a:fillRect/>
                    </a:stretch>
                  </pic:blipFill>
                  <pic:spPr bwMode="auto">
                    <a:xfrm>
                      <a:off x="0" y="0"/>
                      <a:ext cx="4162642" cy="3127159"/>
                    </a:xfrm>
                    <a:prstGeom prst="rect">
                      <a:avLst/>
                    </a:prstGeom>
                    <a:noFill/>
                    <a:ln w="9525">
                      <a:noFill/>
                      <a:headEnd/>
                      <a:tailEnd/>
                    </a:ln>
                  </pic:spPr>
                </pic:pic>
              </a:graphicData>
            </a:graphic>
          </wp:inline>
        </w:drawing>
      </w:r>
    </w:p>
    <w:p w14:paraId="74B433A7" w14:textId="77777777" w:rsidR="00966531" w:rsidRDefault="00966531" w:rsidP="005D70FC">
      <w:pPr>
        <w:pStyle w:val="Figure"/>
      </w:pPr>
    </w:p>
    <w:p w14:paraId="402E73B9" w14:textId="77777777" w:rsidR="00966531" w:rsidRDefault="00966531" w:rsidP="005D70FC">
      <w:pPr>
        <w:pStyle w:val="Figure"/>
      </w:pPr>
    </w:p>
    <w:p w14:paraId="511A59E5" w14:textId="77777777" w:rsidR="005D70FC" w:rsidRDefault="005D70FC" w:rsidP="005D70FC">
      <w:pPr>
        <w:numPr>
          <w:ilvl w:val="0"/>
          <w:numId w:val="1"/>
        </w:numPr>
      </w:pPr>
      <w:r>
        <w:t>INSTALLATION DESTINATION</w:t>
      </w:r>
    </w:p>
    <w:p w14:paraId="7AF79049" w14:textId="77777777" w:rsidR="005D70FC" w:rsidRDefault="005D70FC" w:rsidP="005D70FC">
      <w:pPr>
        <w:pStyle w:val="Figure"/>
      </w:pPr>
      <w:r>
        <w:rPr>
          <w:noProof/>
          <w:lang w:eastAsia="zh-CN"/>
        </w:rPr>
        <w:lastRenderedPageBreak/>
        <w:drawing>
          <wp:inline distT="0" distB="0" distL="0" distR="0" wp14:anchorId="054DB439" wp14:editId="342A6B92">
            <wp:extent cx="4178668" cy="3136605"/>
            <wp:effectExtent l="0" t="0" r="0" b="6985"/>
            <wp:docPr id="12" name="Picture"/>
            <wp:cNvGraphicFramePr/>
            <a:graphic xmlns:a="http://schemas.openxmlformats.org/drawingml/2006/main">
              <a:graphicData uri="http://schemas.openxmlformats.org/drawingml/2006/picture">
                <pic:pic xmlns:pic="http://schemas.openxmlformats.org/drawingml/2006/picture">
                  <pic:nvPicPr>
                    <pic:cNvPr id="0" name="Picture" descr="picture/centos/4.png"/>
                    <pic:cNvPicPr>
                      <a:picLocks noChangeAspect="1" noChangeArrowheads="1"/>
                    </pic:cNvPicPr>
                  </pic:nvPicPr>
                  <pic:blipFill>
                    <a:blip r:embed="rId26"/>
                    <a:stretch>
                      <a:fillRect/>
                    </a:stretch>
                  </pic:blipFill>
                  <pic:spPr bwMode="auto">
                    <a:xfrm>
                      <a:off x="0" y="0"/>
                      <a:ext cx="4188962" cy="3144332"/>
                    </a:xfrm>
                    <a:prstGeom prst="rect">
                      <a:avLst/>
                    </a:prstGeom>
                    <a:noFill/>
                    <a:ln w="9525">
                      <a:noFill/>
                      <a:headEnd/>
                      <a:tailEnd/>
                    </a:ln>
                  </pic:spPr>
                </pic:pic>
              </a:graphicData>
            </a:graphic>
          </wp:inline>
        </w:drawing>
      </w:r>
    </w:p>
    <w:p w14:paraId="06674885" w14:textId="77777777" w:rsidR="005D70FC" w:rsidRDefault="005D70FC" w:rsidP="005D70FC">
      <w:pPr>
        <w:pStyle w:val="FirstParagraph"/>
        <w:rPr>
          <w:lang w:eastAsia="zh-CN"/>
        </w:rPr>
      </w:pPr>
      <w:r>
        <w:rPr>
          <w:lang w:eastAsia="zh-CN"/>
        </w:rPr>
        <w:t>选择系统安装的位置，选择一块磁盘。（注意那个只有 16G的是U盘，不要误选了， 如果配了多块硬盘，那就都选上吧）</w:t>
      </w:r>
    </w:p>
    <w:p w14:paraId="4355BD81" w14:textId="77777777" w:rsidR="005D70FC" w:rsidRDefault="005D70FC" w:rsidP="005D70FC">
      <w:pPr>
        <w:pStyle w:val="a0"/>
        <w:rPr>
          <w:lang w:eastAsia="zh-CN"/>
        </w:rPr>
      </w:pPr>
      <w:r>
        <w:rPr>
          <w:lang w:eastAsia="zh-CN"/>
        </w:rPr>
        <w:t xml:space="preserve">然后选择自定义分区。（如果是让系统自己分区的话，发现分的结果并不理想，它会把 </w:t>
      </w:r>
      <w:r>
        <w:rPr>
          <w:rStyle w:val="VerbatimChar"/>
          <w:lang w:eastAsia="zh-CN"/>
        </w:rPr>
        <w:t>/home</w:t>
      </w:r>
      <w:r>
        <w:rPr>
          <w:lang w:eastAsia="zh-CN"/>
        </w:rPr>
        <w:t xml:space="preserve"> 目录独立分区）</w:t>
      </w:r>
    </w:p>
    <w:p w14:paraId="4B53D7A1" w14:textId="77777777" w:rsidR="005D70FC" w:rsidRDefault="005D70FC" w:rsidP="005D70FC">
      <w:pPr>
        <w:pStyle w:val="a0"/>
        <w:rPr>
          <w:lang w:eastAsia="zh-CN"/>
        </w:rPr>
      </w:pPr>
      <w:r>
        <w:rPr>
          <w:lang w:eastAsia="zh-CN"/>
        </w:rPr>
        <w:t xml:space="preserve">自定义分区时，选择标准分区。 </w:t>
      </w:r>
      <w:r>
        <w:rPr>
          <w:rStyle w:val="VerbatimChar"/>
          <w:lang w:eastAsia="zh-CN"/>
        </w:rPr>
        <w:t>swap</w:t>
      </w:r>
      <w:r>
        <w:rPr>
          <w:lang w:eastAsia="zh-CN"/>
        </w:rPr>
        <w:t xml:space="preserve"> 的大小一般和内存大小保持一致；剩下的空间全部分给 </w:t>
      </w:r>
      <w:r>
        <w:rPr>
          <w:rStyle w:val="VerbatimChar"/>
          <w:lang w:eastAsia="zh-CN"/>
        </w:rPr>
        <w:t>/</w:t>
      </w:r>
      <w:r>
        <w:rPr>
          <w:lang w:eastAsia="zh-CN"/>
        </w:rPr>
        <w:t xml:space="preserve"> 目录。 如果之前U盘启动选择了 UEFI方式，在这里需要分配200M空间给 </w:t>
      </w:r>
      <w:r>
        <w:rPr>
          <w:rStyle w:val="VerbatimChar"/>
          <w:lang w:eastAsia="zh-CN"/>
        </w:rPr>
        <w:t>/boot</w:t>
      </w:r>
      <w:r>
        <w:rPr>
          <w:lang w:eastAsia="zh-CN"/>
        </w:rPr>
        <w:t>。</w:t>
      </w:r>
    </w:p>
    <w:p w14:paraId="6A840631" w14:textId="77777777" w:rsidR="005D70FC" w:rsidRDefault="005D70FC" w:rsidP="005D70FC">
      <w:pPr>
        <w:pStyle w:val="Figure"/>
      </w:pPr>
      <w:r>
        <w:rPr>
          <w:noProof/>
          <w:lang w:eastAsia="zh-CN"/>
        </w:rPr>
        <w:drawing>
          <wp:inline distT="0" distB="0" distL="0" distR="0" wp14:anchorId="6B47C95E" wp14:editId="57CCAF7C">
            <wp:extent cx="4039870" cy="3031162"/>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picture/centos/4-0.png"/>
                    <pic:cNvPicPr>
                      <a:picLocks noChangeAspect="1" noChangeArrowheads="1"/>
                    </pic:cNvPicPr>
                  </pic:nvPicPr>
                  <pic:blipFill>
                    <a:blip r:embed="rId27"/>
                    <a:stretch>
                      <a:fillRect/>
                    </a:stretch>
                  </pic:blipFill>
                  <pic:spPr bwMode="auto">
                    <a:xfrm>
                      <a:off x="0" y="0"/>
                      <a:ext cx="4054795" cy="3042360"/>
                    </a:xfrm>
                    <a:prstGeom prst="rect">
                      <a:avLst/>
                    </a:prstGeom>
                    <a:noFill/>
                    <a:ln w="9525">
                      <a:noFill/>
                      <a:headEnd/>
                      <a:tailEnd/>
                    </a:ln>
                  </pic:spPr>
                </pic:pic>
              </a:graphicData>
            </a:graphic>
          </wp:inline>
        </w:drawing>
      </w:r>
    </w:p>
    <w:p w14:paraId="65EE634F" w14:textId="77777777" w:rsidR="00966531" w:rsidDel="00A24410" w:rsidRDefault="00966531" w:rsidP="005D70FC">
      <w:pPr>
        <w:pStyle w:val="Figure"/>
        <w:rPr>
          <w:del w:id="23" w:author="刘权" w:date="2017-05-26T01:18:00Z"/>
        </w:rPr>
      </w:pPr>
    </w:p>
    <w:p w14:paraId="0564C1EB" w14:textId="77777777" w:rsidR="00966531" w:rsidRDefault="00966531" w:rsidP="005D70FC">
      <w:pPr>
        <w:pStyle w:val="Figure"/>
      </w:pPr>
    </w:p>
    <w:p w14:paraId="056FFD49" w14:textId="77777777" w:rsidR="005D70FC" w:rsidRDefault="005D70FC" w:rsidP="005D70FC">
      <w:pPr>
        <w:pStyle w:val="Figure"/>
      </w:pPr>
      <w:r>
        <w:rPr>
          <w:noProof/>
          <w:lang w:eastAsia="zh-CN"/>
        </w:rPr>
        <w:drawing>
          <wp:inline distT="0" distB="0" distL="0" distR="0" wp14:anchorId="27D80165" wp14:editId="49F1E62D">
            <wp:extent cx="4136065" cy="3104625"/>
            <wp:effectExtent l="0" t="0" r="0" b="635"/>
            <wp:docPr id="14" name="Picture"/>
            <wp:cNvGraphicFramePr/>
            <a:graphic xmlns:a="http://schemas.openxmlformats.org/drawingml/2006/main">
              <a:graphicData uri="http://schemas.openxmlformats.org/drawingml/2006/picture">
                <pic:pic xmlns:pic="http://schemas.openxmlformats.org/drawingml/2006/picture">
                  <pic:nvPicPr>
                    <pic:cNvPr id="0" name="Picture" descr="picture/centos/4-1.png"/>
                    <pic:cNvPicPr>
                      <a:picLocks noChangeAspect="1" noChangeArrowheads="1"/>
                    </pic:cNvPicPr>
                  </pic:nvPicPr>
                  <pic:blipFill>
                    <a:blip r:embed="rId28"/>
                    <a:stretch>
                      <a:fillRect/>
                    </a:stretch>
                  </pic:blipFill>
                  <pic:spPr bwMode="auto">
                    <a:xfrm>
                      <a:off x="0" y="0"/>
                      <a:ext cx="4142714" cy="3109616"/>
                    </a:xfrm>
                    <a:prstGeom prst="rect">
                      <a:avLst/>
                    </a:prstGeom>
                    <a:noFill/>
                    <a:ln w="9525">
                      <a:noFill/>
                      <a:headEnd/>
                      <a:tailEnd/>
                    </a:ln>
                  </pic:spPr>
                </pic:pic>
              </a:graphicData>
            </a:graphic>
          </wp:inline>
        </w:drawing>
      </w:r>
    </w:p>
    <w:p w14:paraId="345493BD" w14:textId="77777777" w:rsidR="00966531" w:rsidRDefault="00966531" w:rsidP="005D70FC">
      <w:pPr>
        <w:pStyle w:val="Figure"/>
      </w:pPr>
    </w:p>
    <w:p w14:paraId="2BB498AC" w14:textId="77777777" w:rsidR="00966531" w:rsidRDefault="00966531" w:rsidP="005D70FC">
      <w:pPr>
        <w:pStyle w:val="Figure"/>
      </w:pPr>
    </w:p>
    <w:p w14:paraId="4A51BE40" w14:textId="77777777" w:rsidR="005D70FC" w:rsidRDefault="005D70FC" w:rsidP="005D70FC">
      <w:pPr>
        <w:pStyle w:val="Figure"/>
      </w:pPr>
      <w:r>
        <w:rPr>
          <w:noProof/>
          <w:lang w:eastAsia="zh-CN"/>
        </w:rPr>
        <w:drawing>
          <wp:inline distT="0" distB="0" distL="0" distR="0" wp14:anchorId="1C3A65E2" wp14:editId="0F12A776">
            <wp:extent cx="4189228" cy="3156267"/>
            <wp:effectExtent l="0" t="0" r="1905" b="6350"/>
            <wp:docPr id="15" name="Picture"/>
            <wp:cNvGraphicFramePr/>
            <a:graphic xmlns:a="http://schemas.openxmlformats.org/drawingml/2006/main">
              <a:graphicData uri="http://schemas.openxmlformats.org/drawingml/2006/picture">
                <pic:pic xmlns:pic="http://schemas.openxmlformats.org/drawingml/2006/picture">
                  <pic:nvPicPr>
                    <pic:cNvPr id="0" name="Picture" descr="picture/centos/4-2.png"/>
                    <pic:cNvPicPr>
                      <a:picLocks noChangeAspect="1" noChangeArrowheads="1"/>
                    </pic:cNvPicPr>
                  </pic:nvPicPr>
                  <pic:blipFill>
                    <a:blip r:embed="rId29"/>
                    <a:stretch>
                      <a:fillRect/>
                    </a:stretch>
                  </pic:blipFill>
                  <pic:spPr bwMode="auto">
                    <a:xfrm>
                      <a:off x="0" y="0"/>
                      <a:ext cx="4208548" cy="3170823"/>
                    </a:xfrm>
                    <a:prstGeom prst="rect">
                      <a:avLst/>
                    </a:prstGeom>
                    <a:noFill/>
                    <a:ln w="9525">
                      <a:noFill/>
                      <a:headEnd/>
                      <a:tailEnd/>
                    </a:ln>
                  </pic:spPr>
                </pic:pic>
              </a:graphicData>
            </a:graphic>
          </wp:inline>
        </w:drawing>
      </w:r>
    </w:p>
    <w:p w14:paraId="3CFC66D5" w14:textId="77777777" w:rsidR="00966531" w:rsidRDefault="00966531" w:rsidP="005D70FC">
      <w:pPr>
        <w:pStyle w:val="Figure"/>
      </w:pPr>
    </w:p>
    <w:p w14:paraId="7BC436E4" w14:textId="77777777" w:rsidR="00A24410" w:rsidRDefault="00A24410" w:rsidP="005D70FC">
      <w:pPr>
        <w:pStyle w:val="Figure"/>
        <w:rPr>
          <w:ins w:id="24" w:author="刘权" w:date="2017-05-26T01:20:00Z"/>
        </w:rPr>
      </w:pPr>
    </w:p>
    <w:p w14:paraId="7E499470" w14:textId="77777777" w:rsidR="00A24410" w:rsidRDefault="00A24410" w:rsidP="005D70FC">
      <w:pPr>
        <w:pStyle w:val="Figure"/>
        <w:rPr>
          <w:ins w:id="25" w:author="刘权" w:date="2017-05-26T01:20:00Z"/>
        </w:rPr>
      </w:pPr>
    </w:p>
    <w:p w14:paraId="3A01BB17" w14:textId="1BCC0E34" w:rsidR="005D70FC" w:rsidDel="00A24410" w:rsidRDefault="005D70FC" w:rsidP="005D70FC">
      <w:pPr>
        <w:pStyle w:val="Figure"/>
        <w:rPr>
          <w:del w:id="26" w:author="刘权" w:date="2017-05-26T01:20:00Z"/>
        </w:rPr>
      </w:pPr>
      <w:r>
        <w:rPr>
          <w:noProof/>
          <w:lang w:eastAsia="zh-CN"/>
        </w:rPr>
        <w:drawing>
          <wp:inline distT="0" distB="0" distL="0" distR="0" wp14:anchorId="06EC8EB5" wp14:editId="3C2B6C01">
            <wp:extent cx="4198472" cy="3152775"/>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picture/centos/4-3.png"/>
                    <pic:cNvPicPr>
                      <a:picLocks noChangeAspect="1" noChangeArrowheads="1"/>
                    </pic:cNvPicPr>
                  </pic:nvPicPr>
                  <pic:blipFill>
                    <a:blip r:embed="rId30"/>
                    <a:stretch>
                      <a:fillRect/>
                    </a:stretch>
                  </pic:blipFill>
                  <pic:spPr bwMode="auto">
                    <a:xfrm>
                      <a:off x="0" y="0"/>
                      <a:ext cx="4205269" cy="3157879"/>
                    </a:xfrm>
                    <a:prstGeom prst="rect">
                      <a:avLst/>
                    </a:prstGeom>
                    <a:noFill/>
                    <a:ln w="9525">
                      <a:noFill/>
                      <a:headEnd/>
                      <a:tailEnd/>
                    </a:ln>
                  </pic:spPr>
                </pic:pic>
              </a:graphicData>
            </a:graphic>
          </wp:inline>
        </w:drawing>
      </w:r>
    </w:p>
    <w:p w14:paraId="6F7346A8" w14:textId="1119CDAF" w:rsidR="00966531" w:rsidRDefault="00966531" w:rsidP="005D70FC">
      <w:pPr>
        <w:pStyle w:val="Figure"/>
        <w:rPr>
          <w:ins w:id="27" w:author="刘权" w:date="2017-05-26T01:19:00Z"/>
        </w:rPr>
      </w:pPr>
    </w:p>
    <w:p w14:paraId="25F471BE" w14:textId="77777777" w:rsidR="00A24410" w:rsidRDefault="00A24410" w:rsidP="005D70FC">
      <w:pPr>
        <w:pStyle w:val="Figure"/>
      </w:pPr>
    </w:p>
    <w:p w14:paraId="68D1A7E7" w14:textId="47F85CCC" w:rsidR="00A24410" w:rsidRDefault="005D70FC" w:rsidP="005D70FC">
      <w:pPr>
        <w:pStyle w:val="Figure"/>
        <w:rPr>
          <w:ins w:id="28" w:author="刘权" w:date="2017-05-26T01:19:00Z"/>
        </w:rPr>
      </w:pPr>
      <w:r>
        <w:rPr>
          <w:noProof/>
          <w:lang w:eastAsia="zh-CN"/>
        </w:rPr>
        <w:drawing>
          <wp:inline distT="0" distB="0" distL="0" distR="0" wp14:anchorId="68DB2951" wp14:editId="3ACD0927">
            <wp:extent cx="4223841" cy="3171825"/>
            <wp:effectExtent l="0" t="0" r="5715"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picture/centos/4-4.png"/>
                    <pic:cNvPicPr>
                      <a:picLocks noChangeAspect="1" noChangeArrowheads="1"/>
                    </pic:cNvPicPr>
                  </pic:nvPicPr>
                  <pic:blipFill>
                    <a:blip r:embed="rId31"/>
                    <a:stretch>
                      <a:fillRect/>
                    </a:stretch>
                  </pic:blipFill>
                  <pic:spPr bwMode="auto">
                    <a:xfrm>
                      <a:off x="0" y="0"/>
                      <a:ext cx="4236219" cy="3181120"/>
                    </a:xfrm>
                    <a:prstGeom prst="rect">
                      <a:avLst/>
                    </a:prstGeom>
                    <a:noFill/>
                    <a:ln w="9525">
                      <a:noFill/>
                      <a:headEnd/>
                      <a:tailEnd/>
                    </a:ln>
                  </pic:spPr>
                </pic:pic>
              </a:graphicData>
            </a:graphic>
          </wp:inline>
        </w:drawing>
      </w:r>
    </w:p>
    <w:p w14:paraId="0E98C0B0" w14:textId="43AE8ECE" w:rsidR="00A24410" w:rsidRDefault="00A24410" w:rsidP="005D70FC">
      <w:pPr>
        <w:pStyle w:val="Figure"/>
        <w:rPr>
          <w:ins w:id="29" w:author="刘权" w:date="2017-05-26T01:20:00Z"/>
        </w:rPr>
      </w:pPr>
    </w:p>
    <w:p w14:paraId="1AA94802" w14:textId="77777777" w:rsidR="00A24410" w:rsidRDefault="00A24410" w:rsidP="005D70FC">
      <w:pPr>
        <w:pStyle w:val="Figure"/>
      </w:pPr>
    </w:p>
    <w:p w14:paraId="76653A7A" w14:textId="77777777" w:rsidR="005D70FC" w:rsidRDefault="005D70FC" w:rsidP="005D70FC">
      <w:pPr>
        <w:numPr>
          <w:ilvl w:val="0"/>
          <w:numId w:val="1"/>
        </w:numPr>
      </w:pPr>
      <w:r>
        <w:t>NETWORK &amp; HOST NAME</w:t>
      </w:r>
    </w:p>
    <w:p w14:paraId="24814279" w14:textId="77777777" w:rsidR="005D70FC" w:rsidRDefault="005D70FC" w:rsidP="005D70FC">
      <w:pPr>
        <w:pStyle w:val="Figure"/>
      </w:pPr>
      <w:r>
        <w:rPr>
          <w:noProof/>
          <w:lang w:eastAsia="zh-CN"/>
        </w:rPr>
        <w:lastRenderedPageBreak/>
        <w:drawing>
          <wp:inline distT="0" distB="0" distL="0" distR="0" wp14:anchorId="66E4F941" wp14:editId="793B1584">
            <wp:extent cx="4227342" cy="3171825"/>
            <wp:effectExtent l="0" t="0" r="1905"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picture/centos/5.png"/>
                    <pic:cNvPicPr>
                      <a:picLocks noChangeAspect="1" noChangeArrowheads="1"/>
                    </pic:cNvPicPr>
                  </pic:nvPicPr>
                  <pic:blipFill>
                    <a:blip r:embed="rId32"/>
                    <a:stretch>
                      <a:fillRect/>
                    </a:stretch>
                  </pic:blipFill>
                  <pic:spPr bwMode="auto">
                    <a:xfrm>
                      <a:off x="0" y="0"/>
                      <a:ext cx="4233755" cy="3176637"/>
                    </a:xfrm>
                    <a:prstGeom prst="rect">
                      <a:avLst/>
                    </a:prstGeom>
                    <a:noFill/>
                    <a:ln w="9525">
                      <a:noFill/>
                      <a:headEnd/>
                      <a:tailEnd/>
                    </a:ln>
                  </pic:spPr>
                </pic:pic>
              </a:graphicData>
            </a:graphic>
          </wp:inline>
        </w:drawing>
      </w:r>
    </w:p>
    <w:p w14:paraId="0DDFE205" w14:textId="77777777" w:rsidR="005D70FC" w:rsidDel="00A24410" w:rsidRDefault="005D70FC" w:rsidP="005D70FC">
      <w:pPr>
        <w:pStyle w:val="FirstParagraph"/>
        <w:rPr>
          <w:del w:id="30" w:author="刘权" w:date="2017-05-26T01:20:00Z"/>
          <w:lang w:eastAsia="zh-CN"/>
        </w:rPr>
      </w:pPr>
      <w:r>
        <w:rPr>
          <w:lang w:eastAsia="zh-CN"/>
        </w:rPr>
        <w:t xml:space="preserve">如果已经插上网线的话，我们可以启动该网口,这里它会以 </w:t>
      </w:r>
      <w:r>
        <w:rPr>
          <w:rStyle w:val="VerbatimChar"/>
          <w:lang w:eastAsia="zh-CN"/>
        </w:rPr>
        <w:t>DHCP</w:t>
      </w:r>
      <w:r>
        <w:rPr>
          <w:lang w:eastAsia="zh-CN"/>
        </w:rPr>
        <w:t xml:space="preserve"> 的方式自动配置网络。之后在系统配置时，我们还需要进一步配置静态IP。在这里启动该网口后，该网口的配置文件中的 </w:t>
      </w:r>
      <w:r>
        <w:rPr>
          <w:rStyle w:val="VerbatimChar"/>
          <w:lang w:eastAsia="zh-CN"/>
        </w:rPr>
        <w:t>onboot</w:t>
      </w:r>
      <w:r>
        <w:rPr>
          <w:lang w:eastAsia="zh-CN"/>
        </w:rPr>
        <w:t xml:space="preserve"> 选项会置于 yes，后面就不需要改动这个选项了。</w:t>
      </w:r>
    </w:p>
    <w:p w14:paraId="60EE86EC" w14:textId="77777777" w:rsidR="00966531" w:rsidRPr="00966531" w:rsidRDefault="00966531">
      <w:pPr>
        <w:pStyle w:val="FirstParagraph"/>
        <w:rPr>
          <w:lang w:eastAsia="zh-CN"/>
        </w:rPr>
        <w:pPrChange w:id="31" w:author="刘权" w:date="2017-05-26T01:20:00Z">
          <w:pPr>
            <w:pStyle w:val="a0"/>
          </w:pPr>
        </w:pPrChange>
      </w:pPr>
    </w:p>
    <w:p w14:paraId="39BAF2E9" w14:textId="77777777" w:rsidR="005D70FC" w:rsidRDefault="005D70FC" w:rsidP="005D70FC">
      <w:pPr>
        <w:pStyle w:val="a0"/>
      </w:pPr>
      <w:r>
        <w:rPr>
          <w:rStyle w:val="VerbatimChar"/>
        </w:rPr>
        <w:t>Host name</w:t>
      </w:r>
      <w:r>
        <w:t xml:space="preserve"> 修改后需要 </w:t>
      </w:r>
      <w:r>
        <w:rPr>
          <w:rStyle w:val="VerbatimChar"/>
        </w:rPr>
        <w:t>Apply</w:t>
      </w:r>
      <w:r>
        <w:t xml:space="preserve"> 才会生效。</w:t>
      </w:r>
    </w:p>
    <w:p w14:paraId="5405B30E" w14:textId="77777777" w:rsidR="005D70FC" w:rsidRDefault="005D70FC" w:rsidP="005D70FC">
      <w:pPr>
        <w:pStyle w:val="Figure"/>
      </w:pPr>
      <w:r>
        <w:rPr>
          <w:noProof/>
          <w:lang w:eastAsia="zh-CN"/>
        </w:rPr>
        <w:drawing>
          <wp:inline distT="0" distB="0" distL="0" distR="0" wp14:anchorId="6AB56029" wp14:editId="4B3704CC">
            <wp:extent cx="4240036" cy="3181350"/>
            <wp:effectExtent l="0" t="0" r="8255"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picture/centos/5-1.png"/>
                    <pic:cNvPicPr>
                      <a:picLocks noChangeAspect="1" noChangeArrowheads="1"/>
                    </pic:cNvPicPr>
                  </pic:nvPicPr>
                  <pic:blipFill>
                    <a:blip r:embed="rId33"/>
                    <a:stretch>
                      <a:fillRect/>
                    </a:stretch>
                  </pic:blipFill>
                  <pic:spPr bwMode="auto">
                    <a:xfrm>
                      <a:off x="0" y="0"/>
                      <a:ext cx="4249102" cy="3188153"/>
                    </a:xfrm>
                    <a:prstGeom prst="rect">
                      <a:avLst/>
                    </a:prstGeom>
                    <a:noFill/>
                    <a:ln w="9525">
                      <a:noFill/>
                      <a:headEnd/>
                      <a:tailEnd/>
                    </a:ln>
                  </pic:spPr>
                </pic:pic>
              </a:graphicData>
            </a:graphic>
          </wp:inline>
        </w:drawing>
      </w:r>
    </w:p>
    <w:p w14:paraId="79B2F4D4" w14:textId="77777777" w:rsidR="005D70FC" w:rsidRDefault="005D70FC" w:rsidP="005D70FC">
      <w:pPr>
        <w:numPr>
          <w:ilvl w:val="0"/>
          <w:numId w:val="1"/>
        </w:numPr>
      </w:pPr>
      <w:r>
        <w:t>KDUMP</w:t>
      </w:r>
    </w:p>
    <w:p w14:paraId="61675390" w14:textId="77777777" w:rsidR="005D70FC" w:rsidRDefault="005D70FC" w:rsidP="005D70FC">
      <w:pPr>
        <w:pStyle w:val="FirstParagraph"/>
        <w:rPr>
          <w:lang w:eastAsia="zh-CN"/>
        </w:rPr>
      </w:pPr>
      <w:r>
        <w:rPr>
          <w:lang w:eastAsia="zh-CN"/>
        </w:rPr>
        <w:lastRenderedPageBreak/>
        <w:t>kdump是在系统崩溃、死锁或者死机的时候用来转储内存运行参数的一个工具和服务，在这里选择关闭。</w:t>
      </w:r>
    </w:p>
    <w:p w14:paraId="53FDA08A" w14:textId="77777777" w:rsidR="005D70FC" w:rsidRDefault="005D70FC" w:rsidP="005D70FC">
      <w:pPr>
        <w:pStyle w:val="Figure"/>
      </w:pPr>
      <w:r>
        <w:rPr>
          <w:noProof/>
          <w:lang w:eastAsia="zh-CN"/>
        </w:rPr>
        <w:drawing>
          <wp:inline distT="0" distB="0" distL="0" distR="0" wp14:anchorId="18BFE246" wp14:editId="14585AF1">
            <wp:extent cx="4238277" cy="318135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picture/centos/6.png"/>
                    <pic:cNvPicPr>
                      <a:picLocks noChangeAspect="1" noChangeArrowheads="1"/>
                    </pic:cNvPicPr>
                  </pic:nvPicPr>
                  <pic:blipFill>
                    <a:blip r:embed="rId34"/>
                    <a:stretch>
                      <a:fillRect/>
                    </a:stretch>
                  </pic:blipFill>
                  <pic:spPr bwMode="auto">
                    <a:xfrm>
                      <a:off x="0" y="0"/>
                      <a:ext cx="4242921" cy="3184836"/>
                    </a:xfrm>
                    <a:prstGeom prst="rect">
                      <a:avLst/>
                    </a:prstGeom>
                    <a:noFill/>
                    <a:ln w="9525">
                      <a:noFill/>
                      <a:headEnd/>
                      <a:tailEnd/>
                    </a:ln>
                  </pic:spPr>
                </pic:pic>
              </a:graphicData>
            </a:graphic>
          </wp:inline>
        </w:drawing>
      </w:r>
    </w:p>
    <w:p w14:paraId="4404B72F" w14:textId="77777777" w:rsidR="00966531" w:rsidRDefault="00966531" w:rsidP="005D70FC">
      <w:pPr>
        <w:pStyle w:val="Figure"/>
      </w:pPr>
    </w:p>
    <w:p w14:paraId="03F452E1" w14:textId="77777777" w:rsidR="005D70FC" w:rsidRDefault="005D70FC" w:rsidP="005D70FC">
      <w:pPr>
        <w:pStyle w:val="Figure"/>
      </w:pPr>
      <w:r>
        <w:rPr>
          <w:noProof/>
          <w:lang w:eastAsia="zh-CN"/>
        </w:rPr>
        <w:drawing>
          <wp:inline distT="0" distB="0" distL="0" distR="0" wp14:anchorId="1CA59C48" wp14:editId="186929A2">
            <wp:extent cx="4237990" cy="3187728"/>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picture/centos/6-1.png"/>
                    <pic:cNvPicPr>
                      <a:picLocks noChangeAspect="1" noChangeArrowheads="1"/>
                    </pic:cNvPicPr>
                  </pic:nvPicPr>
                  <pic:blipFill>
                    <a:blip r:embed="rId35"/>
                    <a:stretch>
                      <a:fillRect/>
                    </a:stretch>
                  </pic:blipFill>
                  <pic:spPr bwMode="auto">
                    <a:xfrm>
                      <a:off x="0" y="0"/>
                      <a:ext cx="4252592" cy="3198711"/>
                    </a:xfrm>
                    <a:prstGeom prst="rect">
                      <a:avLst/>
                    </a:prstGeom>
                    <a:noFill/>
                    <a:ln w="9525">
                      <a:noFill/>
                      <a:headEnd/>
                      <a:tailEnd/>
                    </a:ln>
                  </pic:spPr>
                </pic:pic>
              </a:graphicData>
            </a:graphic>
          </wp:inline>
        </w:drawing>
      </w:r>
    </w:p>
    <w:p w14:paraId="4F1C3C2F" w14:textId="77777777" w:rsidR="00966531" w:rsidRDefault="00966531" w:rsidP="005D70FC">
      <w:pPr>
        <w:pStyle w:val="FirstParagraph"/>
      </w:pPr>
    </w:p>
    <w:p w14:paraId="093DA4A1" w14:textId="77777777" w:rsidR="005D70FC" w:rsidRDefault="005D70FC" w:rsidP="005D70FC">
      <w:pPr>
        <w:pStyle w:val="FirstParagraph"/>
      </w:pPr>
      <w:r>
        <w:t xml:space="preserve">之后选择 </w:t>
      </w:r>
      <w:r>
        <w:rPr>
          <w:rStyle w:val="VerbatimChar"/>
        </w:rPr>
        <w:t>Begin Installation</w:t>
      </w:r>
      <w:r>
        <w:t>。</w:t>
      </w:r>
    </w:p>
    <w:p w14:paraId="1CE167E4" w14:textId="77777777" w:rsidR="005D70FC" w:rsidRDefault="005D70FC" w:rsidP="005D70FC">
      <w:pPr>
        <w:pStyle w:val="Figure"/>
      </w:pPr>
      <w:r>
        <w:rPr>
          <w:noProof/>
          <w:lang w:eastAsia="zh-CN"/>
        </w:rPr>
        <w:lastRenderedPageBreak/>
        <w:drawing>
          <wp:inline distT="0" distB="0" distL="0" distR="0" wp14:anchorId="156EFD87" wp14:editId="5E00D711">
            <wp:extent cx="4207198" cy="3152775"/>
            <wp:effectExtent l="0" t="0" r="3175"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picture/centos/7.png"/>
                    <pic:cNvPicPr>
                      <a:picLocks noChangeAspect="1" noChangeArrowheads="1"/>
                    </pic:cNvPicPr>
                  </pic:nvPicPr>
                  <pic:blipFill>
                    <a:blip r:embed="rId36"/>
                    <a:stretch>
                      <a:fillRect/>
                    </a:stretch>
                  </pic:blipFill>
                  <pic:spPr bwMode="auto">
                    <a:xfrm>
                      <a:off x="0" y="0"/>
                      <a:ext cx="4211589" cy="3156066"/>
                    </a:xfrm>
                    <a:prstGeom prst="rect">
                      <a:avLst/>
                    </a:prstGeom>
                    <a:noFill/>
                    <a:ln w="9525">
                      <a:noFill/>
                      <a:headEnd/>
                      <a:tailEnd/>
                    </a:ln>
                  </pic:spPr>
                </pic:pic>
              </a:graphicData>
            </a:graphic>
          </wp:inline>
        </w:drawing>
      </w:r>
    </w:p>
    <w:p w14:paraId="0E5B6089" w14:textId="77777777" w:rsidR="00966531" w:rsidRDefault="00966531" w:rsidP="005D70FC">
      <w:pPr>
        <w:pStyle w:val="Figure"/>
      </w:pPr>
    </w:p>
    <w:p w14:paraId="62931EEA" w14:textId="77777777" w:rsidR="005D70FC" w:rsidRDefault="005D70FC" w:rsidP="005D70FC">
      <w:pPr>
        <w:pStyle w:val="FirstParagraph"/>
        <w:rPr>
          <w:lang w:eastAsia="zh-CN"/>
        </w:rPr>
      </w:pPr>
      <w:r>
        <w:rPr>
          <w:lang w:eastAsia="zh-CN"/>
        </w:rPr>
        <w:t>设置 root 和 管理员用户密码</w:t>
      </w:r>
    </w:p>
    <w:p w14:paraId="4115EB39" w14:textId="77777777" w:rsidR="005D70FC" w:rsidRDefault="005D70FC" w:rsidP="005D70FC">
      <w:pPr>
        <w:pStyle w:val="Figure"/>
      </w:pPr>
      <w:r>
        <w:rPr>
          <w:noProof/>
          <w:lang w:eastAsia="zh-CN"/>
        </w:rPr>
        <w:drawing>
          <wp:inline distT="0" distB="0" distL="0" distR="0" wp14:anchorId="61479BC3" wp14:editId="132F79F5">
            <wp:extent cx="4170808" cy="3124200"/>
            <wp:effectExtent l="0" t="0" r="127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picture/centos/8.png"/>
                    <pic:cNvPicPr>
                      <a:picLocks noChangeAspect="1" noChangeArrowheads="1"/>
                    </pic:cNvPicPr>
                  </pic:nvPicPr>
                  <pic:blipFill>
                    <a:blip r:embed="rId37"/>
                    <a:stretch>
                      <a:fillRect/>
                    </a:stretch>
                  </pic:blipFill>
                  <pic:spPr bwMode="auto">
                    <a:xfrm>
                      <a:off x="0" y="0"/>
                      <a:ext cx="4176822" cy="3128705"/>
                    </a:xfrm>
                    <a:prstGeom prst="rect">
                      <a:avLst/>
                    </a:prstGeom>
                    <a:noFill/>
                    <a:ln w="9525">
                      <a:noFill/>
                      <a:headEnd/>
                      <a:tailEnd/>
                    </a:ln>
                  </pic:spPr>
                </pic:pic>
              </a:graphicData>
            </a:graphic>
          </wp:inline>
        </w:drawing>
      </w:r>
    </w:p>
    <w:p w14:paraId="00EDB8FC" w14:textId="77777777" w:rsidR="005D70FC" w:rsidRDefault="005D70FC" w:rsidP="005D70FC">
      <w:pPr>
        <w:pStyle w:val="Figure"/>
      </w:pPr>
      <w:r>
        <w:rPr>
          <w:noProof/>
          <w:lang w:eastAsia="zh-CN"/>
        </w:rPr>
        <w:lastRenderedPageBreak/>
        <w:drawing>
          <wp:inline distT="0" distB="0" distL="0" distR="0" wp14:anchorId="1F6677FC" wp14:editId="3915B911">
            <wp:extent cx="4170808" cy="3124200"/>
            <wp:effectExtent l="0" t="0" r="127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picture/centos/9.png"/>
                    <pic:cNvPicPr>
                      <a:picLocks noChangeAspect="1" noChangeArrowheads="1"/>
                    </pic:cNvPicPr>
                  </pic:nvPicPr>
                  <pic:blipFill>
                    <a:blip r:embed="rId38"/>
                    <a:stretch>
                      <a:fillRect/>
                    </a:stretch>
                  </pic:blipFill>
                  <pic:spPr bwMode="auto">
                    <a:xfrm>
                      <a:off x="0" y="0"/>
                      <a:ext cx="4176727" cy="3128634"/>
                    </a:xfrm>
                    <a:prstGeom prst="rect">
                      <a:avLst/>
                    </a:prstGeom>
                    <a:noFill/>
                    <a:ln w="9525">
                      <a:noFill/>
                      <a:headEnd/>
                      <a:tailEnd/>
                    </a:ln>
                  </pic:spPr>
                </pic:pic>
              </a:graphicData>
            </a:graphic>
          </wp:inline>
        </w:drawing>
      </w:r>
    </w:p>
    <w:p w14:paraId="3ADE55C4" w14:textId="77777777" w:rsidR="00966531" w:rsidRDefault="00966531" w:rsidP="005D70FC">
      <w:pPr>
        <w:pStyle w:val="Figure"/>
      </w:pPr>
    </w:p>
    <w:p w14:paraId="7E8D1F36" w14:textId="77777777" w:rsidR="00966531" w:rsidRDefault="00966531" w:rsidP="005D70FC">
      <w:pPr>
        <w:pStyle w:val="Figure"/>
      </w:pPr>
    </w:p>
    <w:p w14:paraId="06F34C36" w14:textId="58999939" w:rsidR="005D70FC" w:rsidRDefault="005D70FC" w:rsidP="005D70FC">
      <w:pPr>
        <w:pStyle w:val="FirstParagraph"/>
        <w:rPr>
          <w:lang w:eastAsia="zh-CN"/>
        </w:rPr>
      </w:pPr>
      <w:r>
        <w:rPr>
          <w:lang w:eastAsia="zh-CN"/>
        </w:rPr>
        <w:t>之后系统会进入安装过程，在其他的教程里面，大家会说这时候你可以去喝一杯咖啡了；你以为真的可以去</w:t>
      </w:r>
      <w:ins w:id="32" w:author="刘权" w:date="2017-05-26T09:12:00Z">
        <w:r w:rsidR="002736F1">
          <w:rPr>
            <w:rFonts w:hint="eastAsia"/>
            <w:lang w:eastAsia="zh-CN"/>
          </w:rPr>
          <w:t>喝</w:t>
        </w:r>
      </w:ins>
      <w:bookmarkStart w:id="33" w:name="_GoBack"/>
      <w:bookmarkEnd w:id="33"/>
      <w:del w:id="34" w:author="刘权" w:date="2017-05-26T09:12:00Z">
        <w:r w:rsidDel="002736F1">
          <w:rPr>
            <w:lang w:eastAsia="zh-CN"/>
          </w:rPr>
          <w:delText>和</w:delText>
        </w:r>
      </w:del>
      <w:r>
        <w:rPr>
          <w:lang w:eastAsia="zh-CN"/>
        </w:rPr>
        <w:t>咖啡啦？在进行这一步的时候我们需要去装下一台服务器了 o_O</w:t>
      </w:r>
    </w:p>
    <w:p w14:paraId="3EBF752E" w14:textId="77777777" w:rsidR="005D70FC" w:rsidRDefault="005D70FC" w:rsidP="005D70FC">
      <w:pPr>
        <w:pStyle w:val="Figure"/>
      </w:pPr>
      <w:r>
        <w:rPr>
          <w:noProof/>
          <w:lang w:eastAsia="zh-CN"/>
        </w:rPr>
        <w:drawing>
          <wp:inline distT="0" distB="0" distL="0" distR="0" wp14:anchorId="116995B3" wp14:editId="1AA0A34F">
            <wp:extent cx="4163868" cy="3124200"/>
            <wp:effectExtent l="0" t="0" r="8255"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picture/centos/10.png"/>
                    <pic:cNvPicPr>
                      <a:picLocks noChangeAspect="1" noChangeArrowheads="1"/>
                    </pic:cNvPicPr>
                  </pic:nvPicPr>
                  <pic:blipFill>
                    <a:blip r:embed="rId39"/>
                    <a:stretch>
                      <a:fillRect/>
                    </a:stretch>
                  </pic:blipFill>
                  <pic:spPr bwMode="auto">
                    <a:xfrm>
                      <a:off x="0" y="0"/>
                      <a:ext cx="4167815" cy="3127162"/>
                    </a:xfrm>
                    <a:prstGeom prst="rect">
                      <a:avLst/>
                    </a:prstGeom>
                    <a:noFill/>
                    <a:ln w="9525">
                      <a:noFill/>
                      <a:headEnd/>
                      <a:tailEnd/>
                    </a:ln>
                  </pic:spPr>
                </pic:pic>
              </a:graphicData>
            </a:graphic>
          </wp:inline>
        </w:drawing>
      </w:r>
    </w:p>
    <w:p w14:paraId="51FF3D14" w14:textId="77777777" w:rsidR="00966531" w:rsidRDefault="00966531" w:rsidP="005D70FC">
      <w:pPr>
        <w:pStyle w:val="Figure"/>
      </w:pPr>
    </w:p>
    <w:p w14:paraId="47D6FA29" w14:textId="77777777" w:rsidR="005D70FC" w:rsidRDefault="005D70FC" w:rsidP="005D70FC">
      <w:pPr>
        <w:pStyle w:val="FirstParagraph"/>
        <w:rPr>
          <w:lang w:eastAsia="zh-CN"/>
        </w:rPr>
      </w:pPr>
      <w:r>
        <w:rPr>
          <w:lang w:eastAsia="zh-CN"/>
        </w:rPr>
        <w:lastRenderedPageBreak/>
        <w:t>装完之后它是这个样子，需要重启一下。</w:t>
      </w:r>
    </w:p>
    <w:p w14:paraId="1D47E531" w14:textId="77777777" w:rsidR="005D70FC" w:rsidRDefault="005D70FC" w:rsidP="005D70FC">
      <w:pPr>
        <w:pStyle w:val="Figure"/>
      </w:pPr>
      <w:r>
        <w:rPr>
          <w:noProof/>
          <w:lang w:eastAsia="zh-CN"/>
        </w:rPr>
        <w:drawing>
          <wp:inline distT="0" distB="0" distL="0" distR="0" wp14:anchorId="1FA5D8C8" wp14:editId="387A2448">
            <wp:extent cx="4174830" cy="3133725"/>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picture/centos/11.png"/>
                    <pic:cNvPicPr>
                      <a:picLocks noChangeAspect="1" noChangeArrowheads="1"/>
                    </pic:cNvPicPr>
                  </pic:nvPicPr>
                  <pic:blipFill>
                    <a:blip r:embed="rId40"/>
                    <a:stretch>
                      <a:fillRect/>
                    </a:stretch>
                  </pic:blipFill>
                  <pic:spPr bwMode="auto">
                    <a:xfrm>
                      <a:off x="0" y="0"/>
                      <a:ext cx="4179884" cy="3137519"/>
                    </a:xfrm>
                    <a:prstGeom prst="rect">
                      <a:avLst/>
                    </a:prstGeom>
                    <a:noFill/>
                    <a:ln w="9525">
                      <a:noFill/>
                      <a:headEnd/>
                      <a:tailEnd/>
                    </a:ln>
                  </pic:spPr>
                </pic:pic>
              </a:graphicData>
            </a:graphic>
          </wp:inline>
        </w:drawing>
      </w:r>
    </w:p>
    <w:p w14:paraId="6A304AA9" w14:textId="77777777" w:rsidR="00966531" w:rsidRDefault="00966531" w:rsidP="005D70FC">
      <w:pPr>
        <w:pStyle w:val="Figure"/>
      </w:pPr>
    </w:p>
    <w:p w14:paraId="59AD28A2" w14:textId="77777777" w:rsidR="005D70FC" w:rsidRDefault="005D70FC" w:rsidP="005D70FC">
      <w:pPr>
        <w:pStyle w:val="FirstParagraph"/>
        <w:rPr>
          <w:lang w:eastAsia="zh-CN"/>
        </w:rPr>
      </w:pPr>
      <w:r>
        <w:rPr>
          <w:lang w:eastAsia="zh-CN"/>
        </w:rPr>
        <w:t>重启过后接受许可证，系统安装部分就OK了。</w:t>
      </w:r>
    </w:p>
    <w:p w14:paraId="62FCB6A0" w14:textId="77777777" w:rsidR="005D70FC" w:rsidRDefault="005D70FC" w:rsidP="005D70FC">
      <w:pPr>
        <w:pStyle w:val="Figure"/>
      </w:pPr>
      <w:r>
        <w:rPr>
          <w:noProof/>
          <w:lang w:eastAsia="zh-CN"/>
        </w:rPr>
        <w:drawing>
          <wp:inline distT="0" distB="0" distL="0" distR="0" wp14:anchorId="40CEBDC4" wp14:editId="5652D959">
            <wp:extent cx="4183524" cy="3133725"/>
            <wp:effectExtent l="0" t="0" r="762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picture/centos/12.png"/>
                    <pic:cNvPicPr>
                      <a:picLocks noChangeAspect="1" noChangeArrowheads="1"/>
                    </pic:cNvPicPr>
                  </pic:nvPicPr>
                  <pic:blipFill>
                    <a:blip r:embed="rId41"/>
                    <a:stretch>
                      <a:fillRect/>
                    </a:stretch>
                  </pic:blipFill>
                  <pic:spPr bwMode="auto">
                    <a:xfrm>
                      <a:off x="0" y="0"/>
                      <a:ext cx="4186887" cy="3136244"/>
                    </a:xfrm>
                    <a:prstGeom prst="rect">
                      <a:avLst/>
                    </a:prstGeom>
                    <a:noFill/>
                    <a:ln w="9525">
                      <a:noFill/>
                      <a:headEnd/>
                      <a:tailEnd/>
                    </a:ln>
                  </pic:spPr>
                </pic:pic>
              </a:graphicData>
            </a:graphic>
          </wp:inline>
        </w:drawing>
      </w:r>
    </w:p>
    <w:p w14:paraId="13F707EC" w14:textId="77777777" w:rsidR="00966531" w:rsidRDefault="005D70FC" w:rsidP="005D70FC">
      <w:pPr>
        <w:pStyle w:val="Figure"/>
      </w:pPr>
      <w:r>
        <w:rPr>
          <w:noProof/>
          <w:lang w:eastAsia="zh-CN"/>
        </w:rPr>
        <w:lastRenderedPageBreak/>
        <w:drawing>
          <wp:inline distT="0" distB="0" distL="0" distR="0" wp14:anchorId="436920AB" wp14:editId="33172B32">
            <wp:extent cx="3912787" cy="2962275"/>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picture/centos/13.png"/>
                    <pic:cNvPicPr>
                      <a:picLocks noChangeAspect="1" noChangeArrowheads="1"/>
                    </pic:cNvPicPr>
                  </pic:nvPicPr>
                  <pic:blipFill>
                    <a:blip r:embed="rId42"/>
                    <a:stretch>
                      <a:fillRect/>
                    </a:stretch>
                  </pic:blipFill>
                  <pic:spPr bwMode="auto">
                    <a:xfrm>
                      <a:off x="0" y="0"/>
                      <a:ext cx="3916070" cy="2964761"/>
                    </a:xfrm>
                    <a:prstGeom prst="rect">
                      <a:avLst/>
                    </a:prstGeom>
                    <a:noFill/>
                    <a:ln w="9525">
                      <a:noFill/>
                      <a:headEnd/>
                      <a:tailEnd/>
                    </a:ln>
                  </pic:spPr>
                </pic:pic>
              </a:graphicData>
            </a:graphic>
          </wp:inline>
        </w:drawing>
      </w:r>
    </w:p>
    <w:p w14:paraId="06F79C83" w14:textId="77777777" w:rsidR="005D70FC" w:rsidRDefault="005D70FC" w:rsidP="005D70FC">
      <w:pPr>
        <w:pStyle w:val="Figure"/>
      </w:pPr>
      <w:r>
        <w:rPr>
          <w:noProof/>
          <w:lang w:eastAsia="zh-CN"/>
        </w:rPr>
        <w:drawing>
          <wp:inline distT="0" distB="0" distL="0" distR="0" wp14:anchorId="1AE0E64C" wp14:editId="40EFAFE0">
            <wp:extent cx="3971925" cy="2990101"/>
            <wp:effectExtent l="0" t="0" r="0" b="1270"/>
            <wp:docPr id="29" name="Picture"/>
            <wp:cNvGraphicFramePr/>
            <a:graphic xmlns:a="http://schemas.openxmlformats.org/drawingml/2006/main">
              <a:graphicData uri="http://schemas.openxmlformats.org/drawingml/2006/picture">
                <pic:pic xmlns:pic="http://schemas.openxmlformats.org/drawingml/2006/picture">
                  <pic:nvPicPr>
                    <pic:cNvPr id="0" name="Picture" descr="picture/centos/14.png"/>
                    <pic:cNvPicPr>
                      <a:picLocks noChangeAspect="1" noChangeArrowheads="1"/>
                    </pic:cNvPicPr>
                  </pic:nvPicPr>
                  <pic:blipFill>
                    <a:blip r:embed="rId43"/>
                    <a:stretch>
                      <a:fillRect/>
                    </a:stretch>
                  </pic:blipFill>
                  <pic:spPr bwMode="auto">
                    <a:xfrm>
                      <a:off x="0" y="0"/>
                      <a:ext cx="3978463" cy="2995023"/>
                    </a:xfrm>
                    <a:prstGeom prst="rect">
                      <a:avLst/>
                    </a:prstGeom>
                    <a:noFill/>
                    <a:ln w="9525">
                      <a:noFill/>
                      <a:headEnd/>
                      <a:tailEnd/>
                    </a:ln>
                  </pic:spPr>
                </pic:pic>
              </a:graphicData>
            </a:graphic>
          </wp:inline>
        </w:drawing>
      </w:r>
    </w:p>
    <w:p w14:paraId="643C14C5" w14:textId="77777777" w:rsidR="005D70FC" w:rsidRDefault="005D70FC" w:rsidP="005D70FC">
      <w:pPr>
        <w:pStyle w:val="FirstParagraph"/>
        <w:rPr>
          <w:lang w:eastAsia="zh-CN"/>
        </w:rPr>
      </w:pPr>
      <w:r>
        <w:rPr>
          <w:lang w:eastAsia="zh-CN"/>
        </w:rPr>
        <w:t>在比赛时如果需要关闭 图形界面，可以用以下命令</w:t>
      </w:r>
    </w:p>
    <w:p w14:paraId="6FF5B8D5" w14:textId="77777777" w:rsidR="005D70FC" w:rsidRDefault="005D70FC" w:rsidP="005D70FC">
      <w:pPr>
        <w:pStyle w:val="SourceCode"/>
      </w:pPr>
      <w:r>
        <w:rPr>
          <w:rStyle w:val="VerbatimChar"/>
        </w:rPr>
        <w:t>$ systemctl disable gdm</w:t>
      </w:r>
      <w:r>
        <w:br/>
      </w:r>
      <w:r>
        <w:rPr>
          <w:rStyle w:val="VerbatimChar"/>
        </w:rPr>
        <w:t>$ systemctl stop gdm</w:t>
      </w:r>
    </w:p>
    <w:p w14:paraId="40C0B977" w14:textId="77777777" w:rsidR="005D70FC" w:rsidRDefault="005D70FC" w:rsidP="005D70FC">
      <w:pPr>
        <w:pStyle w:val="FirstParagraph"/>
        <w:rPr>
          <w:lang w:eastAsia="zh-CN"/>
        </w:rPr>
      </w:pPr>
      <w:r>
        <w:rPr>
          <w:lang w:eastAsia="zh-CN"/>
        </w:rPr>
        <w:t>平时使用的时候由于 VTune 会用到GUI界面，这里我们就不禁用图形界面了。</w:t>
      </w:r>
    </w:p>
    <w:p w14:paraId="3C97EE43" w14:textId="77777777" w:rsidR="00BE22D6" w:rsidRDefault="005D70FC" w:rsidP="00966531">
      <w:pPr>
        <w:pStyle w:val="a0"/>
        <w:rPr>
          <w:rStyle w:val="VerbatimChar"/>
          <w:lang w:eastAsia="zh-CN"/>
        </w:rPr>
      </w:pPr>
      <w:commentRangeStart w:id="35"/>
      <w:r>
        <w:rPr>
          <w:lang w:eastAsia="zh-CN"/>
        </w:rPr>
        <w:t xml:space="preserve">按 </w:t>
      </w:r>
      <w:r>
        <w:rPr>
          <w:rStyle w:val="VerbatimChar"/>
          <w:lang w:eastAsia="zh-CN"/>
        </w:rPr>
        <w:t>Ctrl</w:t>
      </w:r>
      <w:r>
        <w:rPr>
          <w:lang w:eastAsia="zh-CN"/>
        </w:rPr>
        <w:t xml:space="preserve"> + </w:t>
      </w:r>
      <w:r>
        <w:rPr>
          <w:rStyle w:val="VerbatimChar"/>
          <w:lang w:eastAsia="zh-CN"/>
        </w:rPr>
        <w:t>Alt</w:t>
      </w:r>
      <w:r>
        <w:rPr>
          <w:lang w:eastAsia="zh-CN"/>
        </w:rPr>
        <w:t xml:space="preserve"> + </w:t>
      </w:r>
      <w:r>
        <w:rPr>
          <w:rStyle w:val="VerbatimChar"/>
          <w:lang w:eastAsia="zh-CN"/>
        </w:rPr>
        <w:t>F2</w:t>
      </w:r>
      <w:r>
        <w:rPr>
          <w:lang w:eastAsia="zh-CN"/>
        </w:rPr>
        <w:t xml:space="preserve"> 进入字符界面，然后就可以开心地进行下一步的系统配置工作</w:t>
      </w:r>
      <w:commentRangeEnd w:id="35"/>
      <w:r w:rsidR="00717B01">
        <w:rPr>
          <w:rStyle w:val="af8"/>
        </w:rPr>
        <w:commentReference w:id="35"/>
      </w:r>
      <w:r>
        <w:rPr>
          <w:lang w:eastAsia="zh-CN"/>
        </w:rPr>
        <w:t xml:space="preserve">啦 </w:t>
      </w:r>
      <w:r>
        <w:rPr>
          <w:rStyle w:val="VerbatimChar"/>
          <w:lang w:eastAsia="zh-CN"/>
        </w:rPr>
        <w:t>ˋ(′</w:t>
      </w:r>
      <w:r>
        <w:rPr>
          <w:rStyle w:val="VerbatimChar"/>
          <w:lang w:eastAsia="zh-CN"/>
        </w:rPr>
        <w:t>～｀</w:t>
      </w:r>
      <w:r>
        <w:rPr>
          <w:rStyle w:val="VerbatimChar"/>
          <w:lang w:eastAsia="zh-CN"/>
        </w:rPr>
        <w:t>")ˊ</w:t>
      </w:r>
    </w:p>
    <w:p w14:paraId="7A4E3917" w14:textId="77777777" w:rsidR="007A3DAF" w:rsidRDefault="00A24410" w:rsidP="00966531">
      <w:pPr>
        <w:pStyle w:val="a0"/>
        <w:rPr>
          <w:ins w:id="36" w:author="刘权" w:date="2017-05-26T01:28:00Z"/>
        </w:rPr>
      </w:pPr>
      <w:ins w:id="37" w:author="刘权" w:date="2017-05-26T01:26:00Z">
        <w:r w:rsidRPr="00A24410">
          <w:rPr>
            <w:rFonts w:hint="eastAsia"/>
            <w:rPrChange w:id="38" w:author="刘权" w:date="2017-05-26T01:27:00Z">
              <w:rPr>
                <w:rStyle w:val="VerbatimChar"/>
                <w:rFonts w:hint="eastAsia"/>
                <w:lang w:eastAsia="zh-CN"/>
              </w:rPr>
            </w:rPrChange>
          </w:rPr>
          <w:lastRenderedPageBreak/>
          <w:t>在</w:t>
        </w:r>
        <w:r w:rsidRPr="00A24410">
          <w:rPr>
            <w:rFonts w:eastAsiaTheme="minorHAnsi"/>
            <w:szCs w:val="22"/>
            <w:rPrChange w:id="39" w:author="刘权" w:date="2017-05-26T01:28:00Z">
              <w:rPr>
                <w:rStyle w:val="VerbatimChar"/>
                <w:lang w:eastAsia="zh-CN"/>
              </w:rPr>
            </w:rPrChange>
          </w:rPr>
          <w:t>CentOS</w:t>
        </w:r>
        <w:r w:rsidRPr="00A24410">
          <w:rPr>
            <w:rFonts w:hint="eastAsia"/>
            <w:rPrChange w:id="40" w:author="刘权" w:date="2017-05-26T01:27:00Z">
              <w:rPr>
                <w:rStyle w:val="VerbatimChar"/>
                <w:rFonts w:hint="eastAsia"/>
                <w:lang w:eastAsia="zh-CN"/>
              </w:rPr>
            </w:rPrChange>
          </w:rPr>
          <w:t>中，</w:t>
        </w:r>
        <w:r w:rsidRPr="00A24410">
          <w:rPr>
            <w:rFonts w:eastAsiaTheme="minorHAnsi"/>
            <w:szCs w:val="22"/>
            <w:rPrChange w:id="41" w:author="刘权" w:date="2017-05-26T01:28:00Z">
              <w:rPr>
                <w:rStyle w:val="VerbatimChar"/>
                <w:lang w:eastAsia="zh-CN"/>
              </w:rPr>
            </w:rPrChange>
          </w:rPr>
          <w:t>Ctrl</w:t>
        </w:r>
        <w:r w:rsidRPr="00A24410">
          <w:rPr>
            <w:rPrChange w:id="42" w:author="刘权" w:date="2017-05-26T01:27:00Z">
              <w:rPr>
                <w:rStyle w:val="VerbatimChar"/>
                <w:lang w:eastAsia="zh-CN"/>
              </w:rPr>
            </w:rPrChange>
          </w:rPr>
          <w:t xml:space="preserve"> + </w:t>
        </w:r>
        <w:r w:rsidRPr="00A24410">
          <w:rPr>
            <w:rFonts w:eastAsiaTheme="minorHAnsi"/>
            <w:szCs w:val="22"/>
            <w:rPrChange w:id="43" w:author="刘权" w:date="2017-05-26T01:28:00Z">
              <w:rPr>
                <w:rStyle w:val="VerbatimChar"/>
                <w:lang w:eastAsia="zh-CN"/>
              </w:rPr>
            </w:rPrChange>
          </w:rPr>
          <w:t>Alt</w:t>
        </w:r>
        <w:r w:rsidRPr="00A24410">
          <w:rPr>
            <w:rPrChange w:id="44" w:author="刘权" w:date="2017-05-26T01:27:00Z">
              <w:rPr>
                <w:rStyle w:val="VerbatimChar"/>
                <w:lang w:eastAsia="zh-CN"/>
              </w:rPr>
            </w:rPrChange>
          </w:rPr>
          <w:t xml:space="preserve"> +</w:t>
        </w:r>
        <w:r w:rsidRPr="00A24410">
          <w:rPr>
            <w:rFonts w:eastAsiaTheme="minorHAnsi"/>
            <w:szCs w:val="22"/>
            <w:rPrChange w:id="45" w:author="刘权" w:date="2017-05-26T01:28:00Z">
              <w:rPr>
                <w:rStyle w:val="VerbatimChar"/>
                <w:lang w:eastAsia="zh-CN"/>
              </w:rPr>
            </w:rPrChange>
          </w:rPr>
          <w:t xml:space="preserve"> F1</w:t>
        </w:r>
        <w:r w:rsidRPr="00A24410">
          <w:rPr>
            <w:rPrChange w:id="46" w:author="刘权" w:date="2017-05-26T01:27:00Z">
              <w:rPr>
                <w:rStyle w:val="VerbatimChar"/>
                <w:lang w:eastAsia="zh-CN"/>
              </w:rPr>
            </w:rPrChange>
          </w:rPr>
          <w:t xml:space="preserve"> </w:t>
        </w:r>
        <w:r w:rsidRPr="00A24410">
          <w:rPr>
            <w:rFonts w:hint="eastAsia"/>
            <w:rPrChange w:id="47" w:author="刘权" w:date="2017-05-26T01:27:00Z">
              <w:rPr>
                <w:rStyle w:val="VerbatimChar"/>
                <w:rFonts w:hint="eastAsia"/>
                <w:lang w:eastAsia="zh-CN"/>
              </w:rPr>
            </w:rPrChange>
          </w:rPr>
          <w:t>为图形界面（如果有），</w:t>
        </w:r>
        <w:r w:rsidRPr="00A24410">
          <w:rPr>
            <w:rFonts w:eastAsiaTheme="minorHAnsi"/>
            <w:szCs w:val="22"/>
            <w:rPrChange w:id="48" w:author="刘权" w:date="2017-05-26T01:28:00Z">
              <w:rPr>
                <w:rStyle w:val="VerbatimChar"/>
                <w:lang w:eastAsia="zh-CN"/>
              </w:rPr>
            </w:rPrChange>
          </w:rPr>
          <w:t xml:space="preserve">Ctrl </w:t>
        </w:r>
        <w:r w:rsidRPr="00A24410">
          <w:rPr>
            <w:rPrChange w:id="49" w:author="刘权" w:date="2017-05-26T01:27:00Z">
              <w:rPr>
                <w:rStyle w:val="VerbatimChar"/>
                <w:lang w:eastAsia="zh-CN"/>
              </w:rPr>
            </w:rPrChange>
          </w:rPr>
          <w:t>+</w:t>
        </w:r>
        <w:r w:rsidRPr="00A24410">
          <w:rPr>
            <w:rFonts w:eastAsiaTheme="minorHAnsi"/>
            <w:szCs w:val="22"/>
            <w:rPrChange w:id="50" w:author="刘权" w:date="2017-05-26T01:28:00Z">
              <w:rPr>
                <w:rStyle w:val="VerbatimChar"/>
                <w:lang w:eastAsia="zh-CN"/>
              </w:rPr>
            </w:rPrChange>
          </w:rPr>
          <w:t xml:space="preserve"> Alt</w:t>
        </w:r>
        <w:r w:rsidRPr="00A24410">
          <w:rPr>
            <w:rPrChange w:id="51" w:author="刘权" w:date="2017-05-26T01:27:00Z">
              <w:rPr>
                <w:rStyle w:val="VerbatimChar"/>
                <w:lang w:eastAsia="zh-CN"/>
              </w:rPr>
            </w:rPrChange>
          </w:rPr>
          <w:t xml:space="preserve"> +</w:t>
        </w:r>
        <w:r w:rsidRPr="00A24410">
          <w:rPr>
            <w:rFonts w:eastAsiaTheme="minorHAnsi"/>
            <w:szCs w:val="22"/>
            <w:rPrChange w:id="52" w:author="刘权" w:date="2017-05-26T01:28:00Z">
              <w:rPr>
                <w:rStyle w:val="VerbatimChar"/>
                <w:lang w:eastAsia="zh-CN"/>
              </w:rPr>
            </w:rPrChange>
          </w:rPr>
          <w:t xml:space="preserve"> F2</w:t>
        </w:r>
        <w:r w:rsidRPr="00A24410">
          <w:rPr>
            <w:rPrChange w:id="53" w:author="刘权" w:date="2017-05-26T01:27:00Z">
              <w:rPr>
                <w:rStyle w:val="VerbatimChar"/>
                <w:lang w:eastAsia="zh-CN"/>
              </w:rPr>
            </w:rPrChange>
          </w:rPr>
          <w:t>-</w:t>
        </w:r>
        <w:r w:rsidRPr="00A24410">
          <w:rPr>
            <w:rFonts w:eastAsiaTheme="minorHAnsi"/>
            <w:szCs w:val="22"/>
            <w:rPrChange w:id="54" w:author="刘权" w:date="2017-05-26T01:28:00Z">
              <w:rPr>
                <w:rStyle w:val="VerbatimChar"/>
                <w:lang w:eastAsia="zh-CN"/>
              </w:rPr>
            </w:rPrChange>
          </w:rPr>
          <w:t>F6</w:t>
        </w:r>
        <w:r w:rsidRPr="00A24410">
          <w:rPr>
            <w:rFonts w:hint="eastAsia"/>
            <w:rPrChange w:id="55" w:author="刘权" w:date="2017-05-26T01:27:00Z">
              <w:rPr>
                <w:rStyle w:val="VerbatimChar"/>
                <w:rFonts w:hint="eastAsia"/>
                <w:lang w:eastAsia="zh-CN"/>
              </w:rPr>
            </w:rPrChange>
          </w:rPr>
          <w:t>为字符界面，相当于可以开</w:t>
        </w:r>
        <w:r w:rsidRPr="00A24410">
          <w:rPr>
            <w:szCs w:val="22"/>
            <w:rPrChange w:id="56" w:author="刘权" w:date="2017-05-26T01:28:00Z">
              <w:rPr>
                <w:rStyle w:val="VerbatimChar"/>
                <w:lang w:eastAsia="zh-CN"/>
              </w:rPr>
            </w:rPrChange>
          </w:rPr>
          <w:t>5</w:t>
        </w:r>
        <w:r w:rsidRPr="00A24410">
          <w:rPr>
            <w:rFonts w:hint="eastAsia"/>
            <w:rPrChange w:id="57" w:author="刘权" w:date="2017-05-26T01:27:00Z">
              <w:rPr>
                <w:rStyle w:val="VerbatimChar"/>
                <w:rFonts w:hint="eastAsia"/>
                <w:lang w:eastAsia="zh-CN"/>
              </w:rPr>
            </w:rPrChange>
          </w:rPr>
          <w:t>个窗口，并可以随时切换。</w:t>
        </w:r>
      </w:ins>
    </w:p>
    <w:p w14:paraId="2E31A3E3" w14:textId="77777777" w:rsidR="007A3DAF" w:rsidRDefault="007A3DAF">
      <w:pPr>
        <w:spacing w:after="0"/>
        <w:rPr>
          <w:ins w:id="58" w:author="刘权" w:date="2017-05-26T01:28:00Z"/>
        </w:rPr>
      </w:pPr>
      <w:ins w:id="59" w:author="刘权" w:date="2017-05-26T01:28:00Z">
        <w:r>
          <w:br w:type="page"/>
        </w:r>
      </w:ins>
    </w:p>
    <w:p w14:paraId="2B9C46A0" w14:textId="6707B82E" w:rsidR="005D70FC" w:rsidRPr="00A24410" w:rsidRDefault="00BE22D6" w:rsidP="00966531">
      <w:pPr>
        <w:pStyle w:val="a0"/>
        <w:rPr>
          <w:lang w:eastAsia="zh-CN"/>
          <w:rPrChange w:id="60" w:author="刘权" w:date="2017-05-26T01:27:00Z">
            <w:rPr>
              <w:rFonts w:ascii="Consolas" w:hAnsi="Consolas"/>
              <w:sz w:val="22"/>
              <w:lang w:eastAsia="zh-CN"/>
            </w:rPr>
          </w:rPrChange>
        </w:rPr>
      </w:pPr>
      <w:del w:id="61" w:author="刘权" w:date="2017-05-26T01:26:00Z">
        <w:r w:rsidRPr="00A24410" w:rsidDel="00A24410">
          <w:rPr>
            <w:rPrChange w:id="62" w:author="刘权" w:date="2017-05-26T01:27:00Z">
              <w:rPr>
                <w:rStyle w:val="VerbatimChar"/>
                <w:lang w:eastAsia="zh-CN"/>
              </w:rPr>
            </w:rPrChange>
          </w:rPr>
          <w:lastRenderedPageBreak/>
          <w:br w:type="page"/>
        </w:r>
      </w:del>
    </w:p>
    <w:p w14:paraId="254E2A24" w14:textId="77777777" w:rsidR="005D70FC" w:rsidRPr="00BE22D6" w:rsidRDefault="005D70FC" w:rsidP="00BE22D6">
      <w:pPr>
        <w:pStyle w:val="1"/>
        <w:rPr>
          <w:lang w:eastAsia="zh-CN"/>
        </w:rPr>
      </w:pPr>
      <w:bookmarkStart w:id="63" w:name="_Toc483318237"/>
      <w:r w:rsidRPr="00BE22D6">
        <w:rPr>
          <w:lang w:eastAsia="zh-CN"/>
        </w:rPr>
        <w:t>高性能集群搭建指南（二） - 系统配置</w:t>
      </w:r>
      <w:bookmarkEnd w:id="63"/>
    </w:p>
    <w:p w14:paraId="42B35B87" w14:textId="77777777" w:rsidR="005D70FC" w:rsidRDefault="005D70FC" w:rsidP="005D70FC">
      <w:pPr>
        <w:pStyle w:val="a7"/>
        <w:rPr>
          <w:lang w:eastAsia="zh-CN"/>
        </w:rPr>
      </w:pPr>
      <w:r>
        <w:rPr>
          <w:lang w:eastAsia="zh-CN"/>
        </w:rPr>
        <w:t>2017-05-15 22:05:49</w:t>
      </w:r>
    </w:p>
    <w:p w14:paraId="75CB2993" w14:textId="77777777" w:rsidR="005D70FC" w:rsidRDefault="005D70FC" w:rsidP="005D70FC">
      <w:pPr>
        <w:pStyle w:val="FirstParagraph"/>
        <w:rPr>
          <w:lang w:eastAsia="zh-CN"/>
        </w:rPr>
      </w:pPr>
      <w:r>
        <w:rPr>
          <w:lang w:eastAsia="zh-CN"/>
        </w:rPr>
        <w:t>很多操作都需要root权限，建议在熟练之后切换到root用户下进行操作。(当然刚开始学的时候一定要谨慎使用root用户，比较容易出错会出现各种问题，后果有时候比较严重）。所以建议不确定的东西先在虚拟机下试验一下咯。</w:t>
      </w:r>
    </w:p>
    <w:p w14:paraId="0E06DCF3" w14:textId="77777777" w:rsidR="00BE22D6" w:rsidRDefault="00BE22D6" w:rsidP="00BE22D6">
      <w:pPr>
        <w:pStyle w:val="a0"/>
        <w:rPr>
          <w:lang w:eastAsia="zh-CN"/>
        </w:rPr>
      </w:pPr>
    </w:p>
    <w:p w14:paraId="38570329" w14:textId="77777777" w:rsidR="00BE22D6" w:rsidRPr="00BE22D6" w:rsidRDefault="00BE22D6" w:rsidP="00BE22D6">
      <w:pPr>
        <w:pStyle w:val="a0"/>
        <w:rPr>
          <w:lang w:eastAsia="zh-CN"/>
        </w:rPr>
      </w:pPr>
    </w:p>
    <w:p w14:paraId="7D210E2A" w14:textId="77777777" w:rsidR="005D70FC" w:rsidRDefault="005D70FC" w:rsidP="005D70FC">
      <w:pPr>
        <w:pStyle w:val="2"/>
      </w:pPr>
      <w:bookmarkStart w:id="64" w:name="一hostname-hosts-和-ip"/>
      <w:bookmarkStart w:id="65" w:name="_Toc483318238"/>
      <w:bookmarkEnd w:id="64"/>
      <w:r>
        <w:t>一、hostname hosts 和 IP</w:t>
      </w:r>
      <w:bookmarkEnd w:id="65"/>
    </w:p>
    <w:p w14:paraId="78294C07" w14:textId="77777777" w:rsidR="005D70FC" w:rsidRDefault="005D70FC" w:rsidP="005D70FC">
      <w:pPr>
        <w:pStyle w:val="3"/>
      </w:pPr>
      <w:bookmarkStart w:id="66" w:name="hostname-设定"/>
      <w:bookmarkStart w:id="67" w:name="_Toc483318239"/>
      <w:bookmarkEnd w:id="66"/>
      <w:r>
        <w:t>1. hostname 设定</w:t>
      </w:r>
      <w:bookmarkEnd w:id="67"/>
    </w:p>
    <w:p w14:paraId="6356A299" w14:textId="77777777" w:rsidR="005D70FC" w:rsidRDefault="005D70FC" w:rsidP="005D70FC">
      <w:pPr>
        <w:pStyle w:val="FirstParagraph"/>
      </w:pPr>
      <w:r>
        <w:rPr>
          <w:rStyle w:val="VerbatimChar"/>
        </w:rPr>
        <w:t>hostname</w:t>
      </w:r>
      <w:r>
        <w:t xml:space="preserve"> 为本机主机名，操作系统会根据 </w:t>
      </w:r>
      <w:r>
        <w:rPr>
          <w:rStyle w:val="VerbatimChar"/>
        </w:rPr>
        <w:t>/etc/hostname</w:t>
      </w:r>
      <w:r>
        <w:t xml:space="preserve"> 中的内容来设置主机名</w:t>
      </w:r>
      <w:r>
        <w:br/>
        <w:t xml:space="preserve">由于hostname涉及到集群之间互联，因此一台机器的 </w:t>
      </w:r>
      <w:r>
        <w:rPr>
          <w:rStyle w:val="VerbatimChar"/>
        </w:rPr>
        <w:t>hostname</w:t>
      </w:r>
      <w:r>
        <w:t xml:space="preserve"> 和其他机器中 </w:t>
      </w:r>
      <w:r>
        <w:rPr>
          <w:rStyle w:val="VerbatimChar"/>
        </w:rPr>
        <w:t>host</w:t>
      </w:r>
      <w:r>
        <w:t xml:space="preserve"> 文件中对应的 </w:t>
      </w:r>
      <w:r>
        <w:rPr>
          <w:rStyle w:val="VerbatimChar"/>
        </w:rPr>
        <w:t>hostname</w:t>
      </w:r>
      <w:r>
        <w:t xml:space="preserve"> 应保持一致。</w:t>
      </w:r>
    </w:p>
    <w:p w14:paraId="0DA8C3BE" w14:textId="77777777" w:rsidR="005D70FC" w:rsidRDefault="005D70FC" w:rsidP="005D70FC">
      <w:pPr>
        <w:pStyle w:val="4"/>
      </w:pPr>
      <w:bookmarkStart w:id="68" w:name="暂时更改-hostname"/>
      <w:bookmarkEnd w:id="68"/>
      <w:r>
        <w:t xml:space="preserve">1.1 暂时更改 </w:t>
      </w:r>
      <w:r>
        <w:rPr>
          <w:rStyle w:val="VerbatimChar"/>
        </w:rPr>
        <w:t>hostname</w:t>
      </w:r>
    </w:p>
    <w:p w14:paraId="1E6A02AD" w14:textId="77777777" w:rsidR="005D70FC" w:rsidRDefault="005D70FC" w:rsidP="005D70FC">
      <w:pPr>
        <w:pStyle w:val="SourceCode"/>
      </w:pPr>
      <w:r>
        <w:rPr>
          <w:rStyle w:val="VerbatimChar"/>
        </w:rPr>
        <w:t>$ hostname &lt;your_hostname&gt;</w:t>
      </w:r>
      <w:r>
        <w:br/>
      </w:r>
      <w:r>
        <w:rPr>
          <w:rStyle w:val="VerbatimChar"/>
        </w:rPr>
        <w:t>$ su -l #</w:t>
      </w:r>
      <w:r>
        <w:rPr>
          <w:rStyle w:val="VerbatimChar"/>
        </w:rPr>
        <w:t>重新登录即生效</w:t>
      </w:r>
    </w:p>
    <w:p w14:paraId="63F57898" w14:textId="77777777" w:rsidR="005D70FC" w:rsidRDefault="005D70FC" w:rsidP="005D70FC">
      <w:pPr>
        <w:pStyle w:val="FirstParagraph"/>
      </w:pPr>
      <w:r>
        <w:t>实际测试如下</w:t>
      </w:r>
    </w:p>
    <w:p w14:paraId="5B203F93" w14:textId="77777777" w:rsidR="005D70FC" w:rsidRDefault="005D70FC" w:rsidP="005D70FC">
      <w:pPr>
        <w:pStyle w:val="SourceCode"/>
      </w:pPr>
      <w:r>
        <w:rPr>
          <w:rStyle w:val="VerbatimChar"/>
        </w:rPr>
        <w:t>[root@mic1 ~]# hostname         #</w:t>
      </w:r>
      <w:r>
        <w:rPr>
          <w:rStyle w:val="VerbatimChar"/>
        </w:rPr>
        <w:t>查看主机名</w:t>
      </w:r>
      <w:r>
        <w:br/>
      </w:r>
      <w:r>
        <w:rPr>
          <w:rStyle w:val="VerbatimChar"/>
        </w:rPr>
        <w:t>mic1</w:t>
      </w:r>
      <w:r>
        <w:br/>
      </w:r>
      <w:r>
        <w:rPr>
          <w:rStyle w:val="VerbatimChar"/>
        </w:rPr>
        <w:t>[root@mic1 ~]# hostname 2333    #</w:t>
      </w:r>
      <w:r>
        <w:rPr>
          <w:rStyle w:val="VerbatimChar"/>
        </w:rPr>
        <w:t>修改</w:t>
      </w:r>
      <w:r>
        <w:br/>
      </w:r>
      <w:r>
        <w:rPr>
          <w:rStyle w:val="VerbatimChar"/>
        </w:rPr>
        <w:t>[root@mic1 ~]# su -l            #</w:t>
      </w:r>
      <w:r>
        <w:rPr>
          <w:rStyle w:val="VerbatimChar"/>
        </w:rPr>
        <w:t>重新登录</w:t>
      </w:r>
      <w:r>
        <w:br/>
      </w:r>
      <w:r>
        <w:rPr>
          <w:rStyle w:val="VerbatimChar"/>
        </w:rPr>
        <w:t>Last login: Fri May 19 01:02:10 CST 2017 on pts/0</w:t>
      </w:r>
      <w:r>
        <w:br/>
      </w:r>
      <w:r>
        <w:rPr>
          <w:rStyle w:val="VerbatimChar"/>
        </w:rPr>
        <w:t>Intel(R) Parallel Studio XE 2017 Update 1 for Linux*</w:t>
      </w:r>
      <w:r>
        <w:br/>
      </w:r>
      <w:r>
        <w:rPr>
          <w:rStyle w:val="VerbatimChar"/>
        </w:rPr>
        <w:t>Copyright (C) 2009-2016 Intel Corporation. All rights reserved.</w:t>
      </w:r>
      <w:r>
        <w:br/>
      </w:r>
      <w:r>
        <w:rPr>
          <w:rStyle w:val="VerbatimChar"/>
        </w:rPr>
        <w:t>[root@2333 ~]# hostname</w:t>
      </w:r>
      <w:r>
        <w:br/>
      </w:r>
      <w:r>
        <w:rPr>
          <w:rStyle w:val="VerbatimChar"/>
        </w:rPr>
        <w:t>2333</w:t>
      </w:r>
      <w:r>
        <w:br/>
      </w:r>
      <w:r>
        <w:rPr>
          <w:rStyle w:val="VerbatimChar"/>
        </w:rPr>
        <w:t>[root@2333 ~]#</w:t>
      </w:r>
    </w:p>
    <w:p w14:paraId="7F33DADE" w14:textId="77777777" w:rsidR="005D70FC" w:rsidRDefault="005D70FC" w:rsidP="005D70FC">
      <w:pPr>
        <w:pStyle w:val="4"/>
      </w:pPr>
      <w:bookmarkStart w:id="69" w:name="永久更改-hostname"/>
      <w:bookmarkEnd w:id="69"/>
      <w:r>
        <w:lastRenderedPageBreak/>
        <w:t xml:space="preserve">1.2 永久更改 </w:t>
      </w:r>
      <w:r>
        <w:rPr>
          <w:rStyle w:val="VerbatimChar"/>
        </w:rPr>
        <w:t>hostname</w:t>
      </w:r>
    </w:p>
    <w:p w14:paraId="03606925" w14:textId="77777777" w:rsidR="005D70FC" w:rsidRDefault="005D70FC" w:rsidP="005D70FC">
      <w:pPr>
        <w:pStyle w:val="FirstParagraph"/>
      </w:pPr>
      <w:r>
        <w:t xml:space="preserve">将主机名写入 </w:t>
      </w:r>
      <w:r>
        <w:rPr>
          <w:rStyle w:val="VerbatimChar"/>
        </w:rPr>
        <w:t>/etc/hostname</w:t>
      </w:r>
      <w:r>
        <w:t xml:space="preserve"> 中，在系统下次重启后生效。</w:t>
      </w:r>
    </w:p>
    <w:p w14:paraId="24AE5289" w14:textId="77777777" w:rsidR="005D70FC" w:rsidRDefault="005D70FC" w:rsidP="005D70FC">
      <w:pPr>
        <w:pStyle w:val="3"/>
      </w:pPr>
      <w:bookmarkStart w:id="70" w:name="hosts"/>
      <w:bookmarkStart w:id="71" w:name="_Toc483318240"/>
      <w:bookmarkEnd w:id="70"/>
      <w:r>
        <w:t>2. hosts</w:t>
      </w:r>
      <w:bookmarkEnd w:id="71"/>
    </w:p>
    <w:p w14:paraId="4EA11E0C" w14:textId="77777777" w:rsidR="005D70FC" w:rsidRDefault="005D70FC" w:rsidP="005D70FC">
      <w:pPr>
        <w:pStyle w:val="FirstParagraph"/>
        <w:rPr>
          <w:lang w:eastAsia="zh-CN"/>
        </w:rPr>
      </w:pPr>
      <w:r>
        <w:t xml:space="preserve">目前的以太网使用的是的 </w:t>
      </w:r>
      <w:r>
        <w:rPr>
          <w:rStyle w:val="VerbatimChar"/>
        </w:rPr>
        <w:t>TCP/IP</w:t>
      </w:r>
      <w:r>
        <w:t xml:space="preserve"> 协定，其中IP为第四版的 </w:t>
      </w:r>
      <w:r>
        <w:rPr>
          <w:rStyle w:val="VerbatimChar"/>
        </w:rPr>
        <w:t>IPv4</w:t>
      </w:r>
      <w:r>
        <w:t xml:space="preserve"> 。</w:t>
      </w:r>
      <w:r>
        <w:rPr>
          <w:rStyle w:val="VerbatimChar"/>
          <w:lang w:eastAsia="zh-CN"/>
        </w:rPr>
        <w:t>IPv4</w:t>
      </w:r>
      <w:r>
        <w:rPr>
          <w:lang w:eastAsia="zh-CN"/>
        </w:rPr>
        <w:t xml:space="preserve"> 为32 位，为了人脑易读已经转成四组十进制的数字了，每组为 </w:t>
      </w:r>
      <w:r>
        <w:rPr>
          <w:rStyle w:val="VerbatimChar"/>
          <w:lang w:eastAsia="zh-CN"/>
        </w:rPr>
        <w:t>0-255</w:t>
      </w:r>
      <w:r>
        <w:rPr>
          <w:lang w:eastAsia="zh-CN"/>
        </w:rPr>
        <w:t xml:space="preserve">，例如 </w:t>
      </w:r>
      <w:r>
        <w:rPr>
          <w:rStyle w:val="VerbatimChar"/>
          <w:lang w:eastAsia="zh-CN"/>
        </w:rPr>
        <w:t>12.34.56.78</w:t>
      </w:r>
      <w:r>
        <w:rPr>
          <w:lang w:eastAsia="zh-CN"/>
        </w:rPr>
        <w:t xml:space="preserve"> 这样的格式。当我们利用 Internet 传送数据的时候，就需要这个IP来找到对应的主机。</w:t>
      </w:r>
    </w:p>
    <w:p w14:paraId="160A88C1" w14:textId="77777777" w:rsidR="005D70FC" w:rsidRDefault="005D70FC" w:rsidP="005D70FC">
      <w:pPr>
        <w:pStyle w:val="a0"/>
        <w:rPr>
          <w:lang w:eastAsia="zh-CN"/>
        </w:rPr>
      </w:pPr>
      <w:r>
        <w:rPr>
          <w:lang w:eastAsia="zh-CN"/>
        </w:rPr>
        <w:t xml:space="preserve">然而IP这种数字不易记忆，为了应付这个问题，早期的开发者想到一个方法，那就是利用某些特定的文件将主机名称与IP作一个对应，如此一来，我们就可以同过主机名称来取得该主机的IP了！在linux中，这个文件为 </w:t>
      </w:r>
      <w:r>
        <w:rPr>
          <w:rStyle w:val="VerbatimChar"/>
          <w:lang w:eastAsia="zh-CN"/>
        </w:rPr>
        <w:t>/etc/hosts</w:t>
      </w:r>
      <w:r>
        <w:rPr>
          <w:lang w:eastAsia="zh-CN"/>
        </w:rPr>
        <w:t>。（Winodws中为C:32）</w:t>
      </w:r>
    </w:p>
    <w:p w14:paraId="2D2D1826" w14:textId="77777777" w:rsidR="005D70FC" w:rsidRDefault="005D70FC" w:rsidP="005D70FC">
      <w:pPr>
        <w:pStyle w:val="a0"/>
        <w:rPr>
          <w:lang w:eastAsia="zh-CN"/>
        </w:rPr>
      </w:pPr>
      <w:r>
        <w:rPr>
          <w:lang w:eastAsia="zh-CN"/>
        </w:rPr>
        <w:t xml:space="preserve">我们需要修改 </w:t>
      </w:r>
      <w:r>
        <w:rPr>
          <w:rStyle w:val="VerbatimChar"/>
          <w:lang w:eastAsia="zh-CN"/>
        </w:rPr>
        <w:t>/etc/hosts</w:t>
      </w:r>
      <w:r>
        <w:rPr>
          <w:lang w:eastAsia="zh-CN"/>
        </w:rPr>
        <w:t xml:space="preserve"> 中的内容，让集群之间通过主机名来相互识别。可以在服务端写好该文件之后把它分发到其余节点上。</w:t>
      </w:r>
    </w:p>
    <w:p w14:paraId="360440F2" w14:textId="77777777" w:rsidR="005D70FC" w:rsidRDefault="005D70FC" w:rsidP="005D70FC">
      <w:pPr>
        <w:pStyle w:val="a0"/>
      </w:pPr>
      <w:r>
        <w:t>以下是一个样例：</w:t>
      </w:r>
    </w:p>
    <w:p w14:paraId="5C3C6745" w14:textId="77777777" w:rsidR="005D70FC" w:rsidRDefault="005D70FC" w:rsidP="005D70FC">
      <w:pPr>
        <w:pStyle w:val="SourceCode"/>
      </w:pPr>
      <w:r>
        <w:rPr>
          <w:rStyle w:val="VerbatimChar"/>
        </w:rPr>
        <w:t>127.0.0.1   localhost localhost.localdomain localhost4 localhost4.localdomain4</w:t>
      </w:r>
      <w:r>
        <w:br/>
      </w:r>
      <w:r>
        <w:rPr>
          <w:rStyle w:val="VerbatimChar"/>
        </w:rPr>
        <w:t>::1         localhost localhost.localdomain localhost6 localhost6.localdomain6</w:t>
      </w:r>
      <w:r>
        <w:br/>
      </w:r>
      <w:r>
        <w:br/>
      </w:r>
      <w:r>
        <w:rPr>
          <w:rStyle w:val="VerbatimChar"/>
        </w:rPr>
        <w:t>#addbylq 20170327</w:t>
      </w:r>
      <w:r>
        <w:br/>
      </w:r>
      <w:r>
        <w:rPr>
          <w:rStyle w:val="VerbatimChar"/>
        </w:rPr>
        <w:t>10.111.0.101 mic1</w:t>
      </w:r>
      <w:r>
        <w:br/>
      </w:r>
      <w:r>
        <w:rPr>
          <w:rStyle w:val="VerbatimChar"/>
        </w:rPr>
        <w:t>10.111.0.102 mic2</w:t>
      </w:r>
      <w:r>
        <w:br/>
      </w:r>
      <w:r>
        <w:rPr>
          <w:rStyle w:val="VerbatimChar"/>
        </w:rPr>
        <w:t>10.111.0.103 mic3</w:t>
      </w:r>
      <w:r>
        <w:br/>
      </w:r>
      <w:r>
        <w:rPr>
          <w:rStyle w:val="VerbatimChar"/>
        </w:rPr>
        <w:t>10.111.0.104 mic4</w:t>
      </w:r>
      <w:r>
        <w:br/>
      </w:r>
      <w:r>
        <w:rPr>
          <w:rStyle w:val="VerbatimChar"/>
        </w:rPr>
        <w:t>10.111.0.105 mic5</w:t>
      </w:r>
      <w:r>
        <w:br/>
      </w:r>
      <w:r>
        <w:rPr>
          <w:rStyle w:val="VerbatimChar"/>
        </w:rPr>
        <w:t>10.111.0.106 mic6</w:t>
      </w:r>
      <w:r>
        <w:br/>
      </w:r>
      <w:r>
        <w:rPr>
          <w:rStyle w:val="VerbatimChar"/>
        </w:rPr>
        <w:t>10.111.0.107 mic7</w:t>
      </w:r>
      <w:r>
        <w:br/>
      </w:r>
      <w:r>
        <w:rPr>
          <w:rStyle w:val="VerbatimChar"/>
        </w:rPr>
        <w:t>10.111.0.108 mic8</w:t>
      </w:r>
      <w:r>
        <w:br/>
      </w:r>
      <w:r>
        <w:rPr>
          <w:rStyle w:val="VerbatimChar"/>
        </w:rPr>
        <w:t>10.111.0.109 mic9</w:t>
      </w:r>
      <w:r>
        <w:br/>
      </w:r>
      <w:r>
        <w:rPr>
          <w:rStyle w:val="VerbatimChar"/>
        </w:rPr>
        <w:t>10.111.0.110 mic10</w:t>
      </w:r>
      <w:r>
        <w:br/>
      </w:r>
      <w:r>
        <w:rPr>
          <w:rStyle w:val="VerbatimChar"/>
        </w:rPr>
        <w:t>10.111.0.111 mic11</w:t>
      </w:r>
      <w:r>
        <w:br/>
      </w:r>
      <w:r>
        <w:rPr>
          <w:rStyle w:val="VerbatimChar"/>
        </w:rPr>
        <w:t>10.111.0.112 mic12</w:t>
      </w:r>
    </w:p>
    <w:p w14:paraId="1452965D" w14:textId="77777777" w:rsidR="005D70FC" w:rsidRDefault="005D70FC" w:rsidP="005D70FC">
      <w:pPr>
        <w:pStyle w:val="3"/>
        <w:rPr>
          <w:lang w:eastAsia="zh-CN"/>
        </w:rPr>
      </w:pPr>
      <w:bookmarkStart w:id="72" w:name="ip"/>
      <w:bookmarkStart w:id="73" w:name="_Toc483318241"/>
      <w:bookmarkEnd w:id="72"/>
      <w:r>
        <w:rPr>
          <w:lang w:eastAsia="zh-CN"/>
        </w:rPr>
        <w:t>3. IP</w:t>
      </w:r>
      <w:bookmarkEnd w:id="73"/>
    </w:p>
    <w:p w14:paraId="3F5F2E86" w14:textId="77777777" w:rsidR="005D70FC" w:rsidRDefault="005D70FC" w:rsidP="005D70FC">
      <w:pPr>
        <w:pStyle w:val="FirstParagraph"/>
        <w:rPr>
          <w:lang w:eastAsia="zh-CN"/>
        </w:rPr>
      </w:pPr>
      <w:r>
        <w:rPr>
          <w:lang w:eastAsia="zh-CN"/>
        </w:rPr>
        <w:t xml:space="preserve">在成功安装完成CentOS后，配置好网络配置就可以远程连接这些机器进行后面的配置了，这里先介绍以太网的配置。(有IB的话应该直接先配IB的网络，然后 </w:t>
      </w:r>
      <w:r>
        <w:rPr>
          <w:rStyle w:val="VerbatimChar"/>
          <w:lang w:eastAsia="zh-CN"/>
        </w:rPr>
        <w:t>hosts</w:t>
      </w:r>
      <w:r>
        <w:rPr>
          <w:lang w:eastAsia="zh-CN"/>
        </w:rPr>
        <w:t xml:space="preserve"> 文件中写入 IB 的IP地址）</w:t>
      </w:r>
    </w:p>
    <w:p w14:paraId="4188A21F" w14:textId="77777777" w:rsidR="005D70FC" w:rsidRDefault="005D70FC" w:rsidP="005D70FC">
      <w:pPr>
        <w:pStyle w:val="a0"/>
        <w:rPr>
          <w:lang w:eastAsia="zh-CN"/>
        </w:rPr>
      </w:pPr>
      <w:r>
        <w:rPr>
          <w:lang w:eastAsia="zh-CN"/>
        </w:rPr>
        <w:lastRenderedPageBreak/>
        <w:t xml:space="preserve">通过 </w:t>
      </w:r>
      <w:r>
        <w:rPr>
          <w:rStyle w:val="VerbatimChar"/>
          <w:lang w:eastAsia="zh-CN"/>
        </w:rPr>
        <w:t>ip addr</w:t>
      </w:r>
      <w:r>
        <w:rPr>
          <w:lang w:eastAsia="zh-CN"/>
        </w:rPr>
        <w:t xml:space="preserve"> 命令查看各个网口的 IP详细信息。</w:t>
      </w:r>
    </w:p>
    <w:p w14:paraId="31C05821" w14:textId="77777777" w:rsidR="005D70FC" w:rsidRDefault="005D70FC" w:rsidP="005D70FC">
      <w:pPr>
        <w:pStyle w:val="SourceCode"/>
      </w:pPr>
      <w:r>
        <w:rPr>
          <w:rStyle w:val="VerbatimChar"/>
        </w:rPr>
        <w:t>[lq@mic1 ~]$ ip addr</w:t>
      </w:r>
      <w:r>
        <w:br/>
      </w:r>
      <w:r>
        <w:rPr>
          <w:rStyle w:val="VerbatimChar"/>
        </w:rPr>
        <w:t xml:space="preserve">1: lo: &lt;LOOPBACK,UP,LOWER_UP&gt; mtu 65536 qdisc noqueue state UNKNOWN </w:t>
      </w:r>
      <w:r>
        <w:br/>
      </w:r>
      <w:r>
        <w:rPr>
          <w:rStyle w:val="VerbatimChar"/>
        </w:rPr>
        <w:t xml:space="preserve">    link/loopback 00:00:00:00:00:00 brd 00:00:00:00:00:00</w:t>
      </w:r>
      <w:r>
        <w:br/>
      </w:r>
      <w:r>
        <w:rPr>
          <w:rStyle w:val="VerbatimChar"/>
        </w:rPr>
        <w:t xml:space="preserve">    inet 127.0.0.1/8 scope host lo</w:t>
      </w:r>
      <w:r>
        <w:br/>
      </w:r>
      <w:r>
        <w:rPr>
          <w:rStyle w:val="VerbatimChar"/>
        </w:rPr>
        <w:t xml:space="preserve">       valid_lft forever preferred_lft forever</w:t>
      </w:r>
      <w:r>
        <w:br/>
      </w:r>
      <w:r>
        <w:rPr>
          <w:rStyle w:val="VerbatimChar"/>
        </w:rPr>
        <w:t xml:space="preserve">    inet6 ::1/128 scope host </w:t>
      </w:r>
      <w:r>
        <w:br/>
      </w:r>
      <w:r>
        <w:rPr>
          <w:rStyle w:val="VerbatimChar"/>
        </w:rPr>
        <w:t xml:space="preserve">       valid_lft forever preferred_lft forever</w:t>
      </w:r>
      <w:r>
        <w:br/>
      </w:r>
      <w:r>
        <w:rPr>
          <w:rStyle w:val="VerbatimChar"/>
        </w:rPr>
        <w:t>2: ens1f0: &lt;NO-CARRIER,BROADCAST,MULTICAST,UP&gt; mtu 1500 qdisc mq state DOWN qlen 1000</w:t>
      </w:r>
      <w:r>
        <w:br/>
      </w:r>
      <w:r>
        <w:rPr>
          <w:rStyle w:val="VerbatimChar"/>
        </w:rPr>
        <w:t xml:space="preserve">    link/ether e8:61:1f:13:cd:c8 brd ff:ff:ff:ff:ff:ff</w:t>
      </w:r>
      <w:r>
        <w:br/>
      </w:r>
      <w:r>
        <w:rPr>
          <w:rStyle w:val="VerbatimChar"/>
        </w:rPr>
        <w:t>3: ens1f1: &lt;NO-CARRIER,BROADCAST,MULTICAST,UP&gt; mtu 1500 qdisc mq state DOWN qlen 1000</w:t>
      </w:r>
      <w:r>
        <w:br/>
      </w:r>
      <w:r>
        <w:rPr>
          <w:rStyle w:val="VerbatimChar"/>
        </w:rPr>
        <w:t xml:space="preserve">    link/ether e8:61:1f:13:cd:c9 brd ff:ff:ff:ff:ff:ff</w:t>
      </w:r>
      <w:r>
        <w:br/>
      </w:r>
      <w:r>
        <w:rPr>
          <w:rStyle w:val="VerbatimChar"/>
        </w:rPr>
        <w:t>4: ens5f0: &lt;BROADCAST,MULTICAST,UP,LOWER_UP&gt; mtu 1500 qdisc mq state UP qlen 1000</w:t>
      </w:r>
      <w:r>
        <w:br/>
      </w:r>
      <w:r>
        <w:rPr>
          <w:rStyle w:val="VerbatimChar"/>
        </w:rPr>
        <w:t xml:space="preserve">    link/ether 30:5a:3a:77:53:bd brd ff:ff:ff:ff:ff:ff</w:t>
      </w:r>
      <w:r>
        <w:br/>
      </w:r>
      <w:r>
        <w:rPr>
          <w:rStyle w:val="VerbatimChar"/>
        </w:rPr>
        <w:t xml:space="preserve">    inet 10.4.9.238/24 brd 10.4.9.255 scope global dynamic ens5f0</w:t>
      </w:r>
      <w:r>
        <w:br/>
      </w:r>
      <w:r>
        <w:rPr>
          <w:rStyle w:val="VerbatimChar"/>
        </w:rPr>
        <w:t xml:space="preserve">       valid_lft 72615sec preferred_lft 72615sec</w:t>
      </w:r>
      <w:r>
        <w:br/>
      </w:r>
      <w:r>
        <w:rPr>
          <w:rStyle w:val="VerbatimChar"/>
        </w:rPr>
        <w:t xml:space="preserve">    inet6 2001:da8:203:eb4:325a:3aff:fe77:53bd/64 scope global noprefixroute dynamic </w:t>
      </w:r>
      <w:r>
        <w:br/>
      </w:r>
      <w:r>
        <w:rPr>
          <w:rStyle w:val="VerbatimChar"/>
        </w:rPr>
        <w:t xml:space="preserve">       valid_lft 2591919sec preferred_lft 604719sec</w:t>
      </w:r>
      <w:r>
        <w:br/>
      </w:r>
      <w:r>
        <w:rPr>
          <w:rStyle w:val="VerbatimChar"/>
        </w:rPr>
        <w:t xml:space="preserve">    inet6 fe80::325a:3aff:fe77:53bd/64 scope link </w:t>
      </w:r>
      <w:r>
        <w:br/>
      </w:r>
      <w:r>
        <w:rPr>
          <w:rStyle w:val="VerbatimChar"/>
        </w:rPr>
        <w:t xml:space="preserve">       valid_lft forever preferred_lft forever</w:t>
      </w:r>
      <w:r>
        <w:br/>
      </w:r>
      <w:r>
        <w:rPr>
          <w:rStyle w:val="VerbatimChar"/>
        </w:rPr>
        <w:t>5: ens5f1: &lt;NO-CARRIER,BROADCAST,MULTICAST,UP&gt; mtu 1500 qdisc mq state DOWN qlen 1000</w:t>
      </w:r>
      <w:r>
        <w:br/>
      </w:r>
      <w:r>
        <w:rPr>
          <w:rStyle w:val="VerbatimChar"/>
        </w:rPr>
        <w:t xml:space="preserve">    link/ether 30:5a:3a:77:53:be brd ff:ff:ff:ff:ff:ff</w:t>
      </w:r>
      <w:r>
        <w:br/>
      </w:r>
      <w:r>
        <w:rPr>
          <w:rStyle w:val="VerbatimChar"/>
        </w:rPr>
        <w:t>6: ib0: &lt;NO-CARRIER,BROADCAST,MULTICAST,UP&gt; mtu 65520 qdisc pfifo_fast state DOWN qlen 1024</w:t>
      </w:r>
      <w:r>
        <w:br/>
      </w:r>
      <w:r>
        <w:rPr>
          <w:rStyle w:val="VerbatimChar"/>
        </w:rPr>
        <w:t xml:space="preserve">    link/infiniband 80:00:00:68:fe:80:00:00:00:00:00:00:e4:1d:2d:03:00:a5:f0:d6 brd 00:ff:ff:ff:ff:12:40:1b:ff:ff:00:00:00:00:00:00:ff:ff:ff:ff</w:t>
      </w:r>
      <w:r>
        <w:br/>
      </w:r>
      <w:r>
        <w:rPr>
          <w:rStyle w:val="VerbatimChar"/>
        </w:rPr>
        <w:t>7: ib1: &lt;NO-CARRIER,BROADCAST,MULTICAST,UP&gt; mtu 4092 qdisc pfifo_fast state DOWN qlen 1024</w:t>
      </w:r>
      <w:r>
        <w:br/>
      </w:r>
      <w:r>
        <w:rPr>
          <w:rStyle w:val="VerbatimChar"/>
        </w:rPr>
        <w:t xml:space="preserve">    link/infiniband 80:00:00:68:fe:80:00:00:00:00:00:00:e4:1d:2d:03:00:a5:f0:d7 brd 00:ff:ff:ff:ff:12:40:1b:ff:ff:00:00:00:00:00:00:ff:ff:ff:ff</w:t>
      </w:r>
      <w:r>
        <w:br/>
      </w:r>
      <w:r>
        <w:rPr>
          <w:rStyle w:val="VerbatimChar"/>
        </w:rPr>
        <w:t xml:space="preserve">    inet 10.4.9.101/24 brd 10.4.9.255 scope global ib1</w:t>
      </w:r>
      <w:r>
        <w:br/>
      </w:r>
      <w:r>
        <w:rPr>
          <w:rStyle w:val="VerbatimChar"/>
        </w:rPr>
        <w:t xml:space="preserve">       valid_lft forever preferred_lft forever</w:t>
      </w:r>
    </w:p>
    <w:p w14:paraId="3B01ADCD" w14:textId="77777777" w:rsidR="005D70FC" w:rsidRDefault="005D70FC" w:rsidP="005D70FC">
      <w:pPr>
        <w:pStyle w:val="4"/>
        <w:rPr>
          <w:lang w:eastAsia="zh-CN"/>
        </w:rPr>
      </w:pPr>
      <w:bookmarkStart w:id="74" w:name="网络服务的几个守护进程"/>
      <w:bookmarkEnd w:id="74"/>
      <w:r>
        <w:rPr>
          <w:lang w:eastAsia="zh-CN"/>
        </w:rPr>
        <w:t>3.1 网络服务的几个守护进程</w:t>
      </w:r>
    </w:p>
    <w:p w14:paraId="4A7553B5" w14:textId="77777777" w:rsidR="005D70FC" w:rsidRDefault="005D70FC" w:rsidP="005D70FC">
      <w:pPr>
        <w:numPr>
          <w:ilvl w:val="0"/>
          <w:numId w:val="5"/>
        </w:numPr>
      </w:pPr>
      <w:r>
        <w:t>network.service</w:t>
      </w:r>
      <w:r>
        <w:br/>
        <w:t>网络服务</w:t>
      </w:r>
    </w:p>
    <w:p w14:paraId="1219367A" w14:textId="77777777" w:rsidR="005D70FC" w:rsidRDefault="005D70FC" w:rsidP="005D70FC">
      <w:pPr>
        <w:numPr>
          <w:ilvl w:val="0"/>
          <w:numId w:val="5"/>
        </w:numPr>
      </w:pPr>
      <w:r>
        <w:lastRenderedPageBreak/>
        <w:t>NetworkManager.service #一般选择禁用 NetworkManager</w:t>
      </w:r>
      <w:r>
        <w:br/>
        <w:t>NetworkManager守护程序通过管理主网络连接和其他网络接口（如以太网，WiFi和移动宽带设备），尽可能地使网络配置和操作尽自动化。 当该设备的连接变为可用时，NetworkManager将连接任何网络设备，除非该功能被禁用。所以感觉NetworkManager很烦人，直接把它禁用了吧。</w:t>
      </w:r>
    </w:p>
    <w:p w14:paraId="6C4B9320" w14:textId="77777777" w:rsidR="005D70FC" w:rsidRDefault="005D70FC" w:rsidP="005D70FC">
      <w:pPr>
        <w:pStyle w:val="SourceCode"/>
      </w:pPr>
      <w:r>
        <w:rPr>
          <w:rStyle w:val="VerbatimChar"/>
        </w:rPr>
        <w:t>$ systemctl disable NetworkManager</w:t>
      </w:r>
      <w:r>
        <w:br/>
      </w:r>
      <w:r>
        <w:rPr>
          <w:rStyle w:val="VerbatimChar"/>
        </w:rPr>
        <w:t>$ systemctl stop NetworkManager</w:t>
      </w:r>
    </w:p>
    <w:p w14:paraId="2A58244B" w14:textId="77777777" w:rsidR="005D70FC" w:rsidRDefault="005D70FC" w:rsidP="005D70FC">
      <w:pPr>
        <w:pStyle w:val="4"/>
      </w:pPr>
      <w:bookmarkStart w:id="75" w:name="配置文件"/>
      <w:bookmarkEnd w:id="75"/>
      <w:r>
        <w:t>3.2 配置文件</w:t>
      </w:r>
    </w:p>
    <w:p w14:paraId="127519DB" w14:textId="77777777" w:rsidR="005D70FC" w:rsidRDefault="005D70FC" w:rsidP="005D70FC">
      <w:pPr>
        <w:numPr>
          <w:ilvl w:val="0"/>
          <w:numId w:val="5"/>
        </w:numPr>
      </w:pPr>
      <w:r>
        <w:t>修改网口配置文件</w:t>
      </w:r>
    </w:p>
    <w:p w14:paraId="316D9A69" w14:textId="77777777" w:rsidR="005D70FC" w:rsidRDefault="005D70FC" w:rsidP="005D70FC">
      <w:pPr>
        <w:pStyle w:val="FirstParagraph"/>
      </w:pPr>
      <w:r>
        <w:t xml:space="preserve">各个网口的配置文件在 </w:t>
      </w:r>
      <w:r>
        <w:rPr>
          <w:rStyle w:val="VerbatimChar"/>
        </w:rPr>
        <w:t>/etc/sysconfig/network-scripts</w:t>
      </w:r>
      <w:r>
        <w:t xml:space="preserve"> 中</w:t>
      </w:r>
    </w:p>
    <w:p w14:paraId="54C97C4B" w14:textId="77777777" w:rsidR="005D70FC" w:rsidRDefault="005D70FC" w:rsidP="005D70FC">
      <w:pPr>
        <w:pStyle w:val="a0"/>
      </w:pPr>
      <w:r>
        <w:t xml:space="preserve">样例如下 </w:t>
      </w:r>
      <w:r>
        <w:rPr>
          <w:rStyle w:val="VerbatimChar"/>
        </w:rPr>
        <w:t>↓</w:t>
      </w:r>
    </w:p>
    <w:p w14:paraId="50B23465" w14:textId="77777777" w:rsidR="005D70FC" w:rsidRDefault="005D70FC" w:rsidP="005D70FC">
      <w:pPr>
        <w:pStyle w:val="a0"/>
      </w:pPr>
      <w:r>
        <w:rPr>
          <w:rStyle w:val="VerbatimChar"/>
        </w:rPr>
        <w:t>/etc/sysconfig/network-scripts/ifcfg-ens5f0</w:t>
      </w:r>
    </w:p>
    <w:p w14:paraId="5F90D6CA" w14:textId="77777777" w:rsidR="005D70FC" w:rsidRDefault="005D70FC" w:rsidP="005D70FC">
      <w:pPr>
        <w:pStyle w:val="SourceCode"/>
      </w:pPr>
      <w:r>
        <w:rPr>
          <w:rStyle w:val="VerbatimChar"/>
        </w:rPr>
        <w:t>TYPE="Ethernet"</w:t>
      </w:r>
      <w:r>
        <w:br/>
      </w:r>
      <w:r>
        <w:rPr>
          <w:rStyle w:val="VerbatimChar"/>
        </w:rPr>
        <w:t xml:space="preserve">BOOTPROTO="static"                               #dhcp </w:t>
      </w:r>
      <w:r>
        <w:rPr>
          <w:rStyle w:val="VerbatimChar"/>
        </w:rPr>
        <w:t>修改为</w:t>
      </w:r>
      <w:r>
        <w:rPr>
          <w:rStyle w:val="VerbatimChar"/>
        </w:rPr>
        <w:t xml:space="preserve"> static</w:t>
      </w:r>
      <w:r>
        <w:br/>
      </w:r>
      <w:r>
        <w:rPr>
          <w:rStyle w:val="VerbatimChar"/>
        </w:rPr>
        <w:t>DEFROUTE="yes"</w:t>
      </w:r>
      <w:r>
        <w:br/>
      </w:r>
      <w:r>
        <w:rPr>
          <w:rStyle w:val="VerbatimChar"/>
        </w:rPr>
        <w:t>PEERDNS="yes"</w:t>
      </w:r>
      <w:r>
        <w:br/>
      </w:r>
      <w:r>
        <w:rPr>
          <w:rStyle w:val="VerbatimChar"/>
        </w:rPr>
        <w:t>PEERROUTES="yes"</w:t>
      </w:r>
      <w:r>
        <w:br/>
      </w:r>
      <w:r>
        <w:rPr>
          <w:rStyle w:val="VerbatimChar"/>
        </w:rPr>
        <w:t>IPV4_FAILURE_FATAL="no"</w:t>
      </w:r>
      <w:r>
        <w:br/>
      </w:r>
      <w:r>
        <w:rPr>
          <w:rStyle w:val="VerbatimChar"/>
        </w:rPr>
        <w:t>IPV6INIT="yes"</w:t>
      </w:r>
      <w:r>
        <w:br/>
      </w:r>
      <w:r>
        <w:rPr>
          <w:rStyle w:val="VerbatimChar"/>
        </w:rPr>
        <w:t>IPV6_AUTOCONF="yes"</w:t>
      </w:r>
      <w:r>
        <w:br/>
      </w:r>
      <w:r>
        <w:rPr>
          <w:rStyle w:val="VerbatimChar"/>
        </w:rPr>
        <w:t>IPV6_DEFROUTE="yes"</w:t>
      </w:r>
      <w:r>
        <w:br/>
      </w:r>
      <w:r>
        <w:rPr>
          <w:rStyle w:val="VerbatimChar"/>
        </w:rPr>
        <w:t>IPV6_PEERDNS="yes"</w:t>
      </w:r>
      <w:r>
        <w:br/>
      </w:r>
      <w:r>
        <w:rPr>
          <w:rStyle w:val="VerbatimChar"/>
        </w:rPr>
        <w:t>IPV6_PEERROUTES="yes"</w:t>
      </w:r>
      <w:r>
        <w:br/>
      </w:r>
      <w:r>
        <w:rPr>
          <w:rStyle w:val="VerbatimChar"/>
        </w:rPr>
        <w:t>IPV6_FAILURE_FATAL="no"</w:t>
      </w:r>
      <w:r>
        <w:br/>
      </w:r>
      <w:r>
        <w:rPr>
          <w:rStyle w:val="VerbatimChar"/>
        </w:rPr>
        <w:t>IPV6_ADDR_GEN_MODE="stable-privacy"</w:t>
      </w:r>
      <w:r>
        <w:br/>
      </w:r>
      <w:r>
        <w:rPr>
          <w:rStyle w:val="VerbatimChar"/>
        </w:rPr>
        <w:t>NAME="ens5f0"</w:t>
      </w:r>
      <w:r>
        <w:br/>
      </w:r>
      <w:r>
        <w:rPr>
          <w:rStyle w:val="VerbatimChar"/>
        </w:rPr>
        <w:t>UUID="2de593e2-2c45-45de-bc60-141f814a49ab"    #</w:t>
      </w:r>
      <w:r>
        <w:rPr>
          <w:rStyle w:val="VerbatimChar"/>
        </w:rPr>
        <w:t>网卡的识别码，勿修改</w:t>
      </w:r>
      <w:r>
        <w:br/>
      </w:r>
      <w:r>
        <w:rPr>
          <w:rStyle w:val="VerbatimChar"/>
        </w:rPr>
        <w:t xml:space="preserve">DEVICE="ens5f0"                                </w:t>
      </w:r>
      <w:r w:rsidR="00966531">
        <w:rPr>
          <w:rStyle w:val="VerbatimChar"/>
        </w:rPr>
        <w:tab/>
      </w:r>
      <w:r>
        <w:rPr>
          <w:rStyle w:val="VerbatimChar"/>
        </w:rPr>
        <w:t>#</w:t>
      </w:r>
      <w:r>
        <w:rPr>
          <w:rStyle w:val="VerbatimChar"/>
        </w:rPr>
        <w:t>网口名</w:t>
      </w:r>
      <w:r>
        <w:br/>
      </w:r>
      <w:r>
        <w:rPr>
          <w:rStyle w:val="VerbatimChar"/>
        </w:rPr>
        <w:t>ONBOOT="yes"                                   #</w:t>
      </w:r>
      <w:r>
        <w:rPr>
          <w:rStyle w:val="VerbatimChar"/>
        </w:rPr>
        <w:t>在系统启动时是否启动该网口</w:t>
      </w:r>
      <w:r>
        <w:br/>
      </w:r>
      <w:r>
        <w:br/>
      </w:r>
      <w:r>
        <w:rPr>
          <w:rStyle w:val="VerbatimChar"/>
        </w:rPr>
        <w:t>#</w:t>
      </w:r>
      <w:r>
        <w:rPr>
          <w:rStyle w:val="VerbatimChar"/>
        </w:rPr>
        <w:t>添加以下内容</w:t>
      </w:r>
      <w:r>
        <w:br/>
      </w:r>
      <w:r>
        <w:rPr>
          <w:rStyle w:val="VerbatimChar"/>
        </w:rPr>
        <w:t>IPADDR= "10.4.9.238"                           #</w:t>
      </w:r>
      <w:r>
        <w:rPr>
          <w:rStyle w:val="VerbatimChar"/>
        </w:rPr>
        <w:t>静态</w:t>
      </w:r>
      <w:r>
        <w:rPr>
          <w:rStyle w:val="VerbatimChar"/>
        </w:rPr>
        <w:t>IP</w:t>
      </w:r>
      <w:r>
        <w:br/>
      </w:r>
      <w:r>
        <w:rPr>
          <w:rStyle w:val="VerbatimChar"/>
        </w:rPr>
        <w:t>NETMASK= "255.255.255.0"                       #</w:t>
      </w:r>
      <w:r>
        <w:rPr>
          <w:rStyle w:val="VerbatimChar"/>
        </w:rPr>
        <w:t>子网掩码</w:t>
      </w:r>
      <w:r>
        <w:rPr>
          <w:rStyle w:val="VerbatimChar"/>
        </w:rPr>
        <w:t xml:space="preserve"> </w:t>
      </w:r>
      <w:r>
        <w:rPr>
          <w:rStyle w:val="VerbatimChar"/>
        </w:rPr>
        <w:t>设定为</w:t>
      </w:r>
      <w:r>
        <w:rPr>
          <w:rStyle w:val="VerbatimChar"/>
        </w:rPr>
        <w:t>255.255.255.0</w:t>
      </w:r>
      <w:r>
        <w:br/>
      </w:r>
      <w:r>
        <w:rPr>
          <w:rStyle w:val="VerbatimChar"/>
        </w:rPr>
        <w:t>GATEWAY= "10.4.9.1"                            #</w:t>
      </w:r>
      <w:r>
        <w:rPr>
          <w:rStyle w:val="VerbatimChar"/>
        </w:rPr>
        <w:t>网关，最后一部分为</w:t>
      </w:r>
      <w:r>
        <w:rPr>
          <w:rStyle w:val="VerbatimChar"/>
        </w:rPr>
        <w:t>1</w:t>
      </w:r>
      <w:r>
        <w:rPr>
          <w:rStyle w:val="VerbatimChar"/>
        </w:rPr>
        <w:t>，其他和</w:t>
      </w:r>
      <w:r>
        <w:rPr>
          <w:rStyle w:val="VerbatimChar"/>
        </w:rPr>
        <w:t xml:space="preserve"> IP </w:t>
      </w:r>
      <w:r>
        <w:rPr>
          <w:rStyle w:val="VerbatimChar"/>
        </w:rPr>
        <w:t>一致</w:t>
      </w:r>
    </w:p>
    <w:p w14:paraId="528CE3E4" w14:textId="77777777" w:rsidR="005D70FC" w:rsidRDefault="005D70FC" w:rsidP="005D70FC">
      <w:pPr>
        <w:numPr>
          <w:ilvl w:val="0"/>
          <w:numId w:val="5"/>
        </w:numPr>
      </w:pPr>
      <w:r>
        <w:t>修改 DNS 服务器配置</w:t>
      </w:r>
    </w:p>
    <w:p w14:paraId="020F79DF" w14:textId="77777777" w:rsidR="005D70FC" w:rsidRDefault="005D70FC" w:rsidP="005D70FC">
      <w:pPr>
        <w:pStyle w:val="FirstParagraph"/>
        <w:rPr>
          <w:lang w:eastAsia="zh-CN"/>
        </w:rPr>
      </w:pPr>
      <w:r>
        <w:rPr>
          <w:lang w:eastAsia="zh-CN"/>
        </w:rPr>
        <w:lastRenderedPageBreak/>
        <w:t>DNS 是域名和IP地址相互映射的一个分布式数据库；用户通过 DNS服务器将域名解析为IP地址。常用的 DNS服务器</w:t>
      </w:r>
    </w:p>
    <w:p w14:paraId="26C323E6" w14:textId="77777777" w:rsidR="005D70FC" w:rsidRDefault="005D70FC" w:rsidP="005D70FC">
      <w:pPr>
        <w:pStyle w:val="SourceCode"/>
      </w:pPr>
      <w:r>
        <w:rPr>
          <w:rStyle w:val="VerbatimChar"/>
        </w:rPr>
        <w:t>$ vim /etc/resolv.conf</w:t>
      </w:r>
    </w:p>
    <w:p w14:paraId="2744F7C4" w14:textId="77777777" w:rsidR="005D70FC" w:rsidRDefault="005D70FC" w:rsidP="005D70FC">
      <w:pPr>
        <w:pStyle w:val="FirstParagraph"/>
        <w:rPr>
          <w:lang w:eastAsia="zh-CN"/>
        </w:rPr>
      </w:pPr>
      <w:r>
        <w:rPr>
          <w:lang w:eastAsia="zh-CN"/>
        </w:rPr>
        <w:t>加入以下内容</w:t>
      </w:r>
    </w:p>
    <w:p w14:paraId="1BE1D014" w14:textId="77777777" w:rsidR="005D70FC" w:rsidRDefault="005D70FC" w:rsidP="005D70FC">
      <w:pPr>
        <w:pStyle w:val="SourceCode"/>
      </w:pPr>
      <w:r>
        <w:rPr>
          <w:rStyle w:val="VerbatimChar"/>
        </w:rPr>
        <w:t># Generated by NetworkManager</w:t>
      </w:r>
      <w:r>
        <w:br/>
      </w:r>
      <w:r>
        <w:rPr>
          <w:rStyle w:val="VerbatimChar"/>
        </w:rPr>
        <w:t>nameserver 202.106.0.20</w:t>
      </w:r>
      <w:r>
        <w:br/>
      </w:r>
      <w:r>
        <w:rPr>
          <w:rStyle w:val="VerbatimChar"/>
        </w:rPr>
        <w:t>nameserver 208.67.222.222</w:t>
      </w:r>
      <w:r>
        <w:br/>
      </w:r>
      <w:r>
        <w:rPr>
          <w:rStyle w:val="VerbatimChar"/>
        </w:rPr>
        <w:t>nameserver 202.112.128.51</w:t>
      </w:r>
    </w:p>
    <w:p w14:paraId="40F859BF" w14:textId="77777777" w:rsidR="005D70FC" w:rsidRDefault="005D70FC" w:rsidP="005D70FC">
      <w:pPr>
        <w:pStyle w:val="FirstParagraph"/>
        <w:rPr>
          <w:lang w:eastAsia="zh-CN"/>
        </w:rPr>
      </w:pPr>
      <w:r>
        <w:rPr>
          <w:lang w:eastAsia="zh-CN"/>
        </w:rPr>
        <w:t>修改完后重启network</w:t>
      </w:r>
    </w:p>
    <w:p w14:paraId="1297BCFF" w14:textId="3076A69D" w:rsidR="005D70FC" w:rsidRDefault="005D70FC" w:rsidP="005D70FC">
      <w:pPr>
        <w:pStyle w:val="SourceCode"/>
        <w:rPr>
          <w:ins w:id="76" w:author="刘权" w:date="2017-05-26T02:08:00Z"/>
          <w:rStyle w:val="VerbatimChar"/>
        </w:rPr>
      </w:pPr>
      <w:r>
        <w:rPr>
          <w:rStyle w:val="VerbatimChar"/>
        </w:rPr>
        <w:t>$ systemctl restart network</w:t>
      </w:r>
    </w:p>
    <w:p w14:paraId="52E2A97A" w14:textId="3EF30786" w:rsidR="00734939" w:rsidRDefault="00734939" w:rsidP="005D70FC">
      <w:pPr>
        <w:pStyle w:val="SourceCode"/>
        <w:rPr>
          <w:ins w:id="77" w:author="刘权" w:date="2017-05-26T02:08:00Z"/>
          <w:rStyle w:val="VerbatimChar"/>
        </w:rPr>
      </w:pPr>
    </w:p>
    <w:p w14:paraId="49DC3F6C" w14:textId="6F4B74A5" w:rsidR="00734939" w:rsidRDefault="00734939" w:rsidP="00734939">
      <w:pPr>
        <w:pStyle w:val="4"/>
        <w:rPr>
          <w:moveTo w:id="78" w:author="刘权" w:date="2017-05-26T02:09:00Z"/>
          <w:lang w:eastAsia="zh-CN"/>
        </w:rPr>
      </w:pPr>
      <w:ins w:id="79" w:author="刘权" w:date="2017-05-26T02:09:00Z">
        <w:r>
          <w:rPr>
            <w:lang w:eastAsia="zh-CN"/>
          </w:rPr>
          <w:t>3.3</w:t>
        </w:r>
      </w:ins>
      <w:moveToRangeStart w:id="80" w:author="刘权" w:date="2017-05-26T02:09:00Z" w:name="move483527868"/>
      <w:moveTo w:id="81" w:author="刘权" w:date="2017-05-26T02:09:00Z">
        <w:del w:id="82" w:author="刘权" w:date="2017-05-26T02:09:00Z">
          <w:r w:rsidDel="00734939">
            <w:rPr>
              <w:lang w:eastAsia="zh-CN"/>
            </w:rPr>
            <w:delText>1.1</w:delText>
          </w:r>
        </w:del>
        <w:r>
          <w:rPr>
            <w:lang w:eastAsia="zh-CN"/>
          </w:rPr>
          <w:t xml:space="preserve"> 以太网带宽测试</w:t>
        </w:r>
      </w:moveTo>
    </w:p>
    <w:p w14:paraId="2179F8AA" w14:textId="77777777" w:rsidR="00734939" w:rsidRDefault="00734939" w:rsidP="00734939">
      <w:pPr>
        <w:numPr>
          <w:ilvl w:val="0"/>
          <w:numId w:val="7"/>
        </w:numPr>
        <w:rPr>
          <w:moveTo w:id="83" w:author="刘权" w:date="2017-05-26T02:09:00Z"/>
        </w:rPr>
      </w:pPr>
      <w:moveTo w:id="84" w:author="刘权" w:date="2017-05-26T02:09:00Z">
        <w:r>
          <w:t>安装 iperf</w:t>
        </w:r>
      </w:moveTo>
    </w:p>
    <w:p w14:paraId="5F4550D9" w14:textId="77777777" w:rsidR="00734939" w:rsidRDefault="00734939" w:rsidP="00734939">
      <w:pPr>
        <w:pStyle w:val="SourceCode"/>
        <w:rPr>
          <w:moveTo w:id="85" w:author="刘权" w:date="2017-05-26T02:09:00Z"/>
        </w:rPr>
      </w:pPr>
      <w:moveTo w:id="86" w:author="刘权" w:date="2017-05-26T02:09:00Z">
        <w:r>
          <w:rPr>
            <w:rStyle w:val="VerbatimChar"/>
          </w:rPr>
          <w:t>$ yum install iperf -y</w:t>
        </w:r>
      </w:moveTo>
    </w:p>
    <w:p w14:paraId="013B6C6D" w14:textId="77777777" w:rsidR="00734939" w:rsidRDefault="00734939" w:rsidP="00734939">
      <w:pPr>
        <w:numPr>
          <w:ilvl w:val="0"/>
          <w:numId w:val="7"/>
        </w:numPr>
        <w:rPr>
          <w:moveTo w:id="87" w:author="刘权" w:date="2017-05-26T02:09:00Z"/>
        </w:rPr>
      </w:pPr>
      <w:moveTo w:id="88" w:author="刘权" w:date="2017-05-26T02:09:00Z">
        <w:r>
          <w:t>服务端</w:t>
        </w:r>
      </w:moveTo>
    </w:p>
    <w:p w14:paraId="5FBB5209" w14:textId="30D19671" w:rsidR="00734939" w:rsidRDefault="00734939" w:rsidP="00734939">
      <w:pPr>
        <w:pStyle w:val="SourceCode"/>
        <w:rPr>
          <w:moveTo w:id="89" w:author="刘权" w:date="2017-05-26T02:09:00Z"/>
        </w:rPr>
      </w:pPr>
      <w:moveTo w:id="90" w:author="刘权" w:date="2017-05-26T02:09:00Z">
        <w:r>
          <w:rPr>
            <w:rStyle w:val="VerbatimChar"/>
          </w:rPr>
          <w:t>$ iperf -s</w:t>
        </w:r>
      </w:moveTo>
    </w:p>
    <w:p w14:paraId="30470534" w14:textId="77777777" w:rsidR="00734939" w:rsidRDefault="00734939" w:rsidP="00734939">
      <w:pPr>
        <w:numPr>
          <w:ilvl w:val="0"/>
          <w:numId w:val="7"/>
        </w:numPr>
        <w:rPr>
          <w:moveTo w:id="91" w:author="刘权" w:date="2017-05-26T02:09:00Z"/>
        </w:rPr>
      </w:pPr>
      <w:moveTo w:id="92" w:author="刘权" w:date="2017-05-26T02:09:00Z">
        <w:r>
          <w:t>客户端</w:t>
        </w:r>
      </w:moveTo>
    </w:p>
    <w:p w14:paraId="2F9F6A58" w14:textId="77777777" w:rsidR="00734939" w:rsidRDefault="00734939" w:rsidP="00734939">
      <w:pPr>
        <w:pStyle w:val="SourceCode"/>
        <w:rPr>
          <w:moveTo w:id="93" w:author="刘权" w:date="2017-05-26T02:09:00Z"/>
        </w:rPr>
      </w:pPr>
      <w:moveTo w:id="94" w:author="刘权" w:date="2017-05-26T02:09:00Z">
        <w:r>
          <w:rPr>
            <w:rStyle w:val="VerbatimChar"/>
          </w:rPr>
          <w:t>$ iperf -c mic1 -P 30 -t 10 # mic1</w:t>
        </w:r>
        <w:r>
          <w:rPr>
            <w:rStyle w:val="VerbatimChar"/>
          </w:rPr>
          <w:t>为服务端</w:t>
        </w:r>
        <w:r>
          <w:rPr>
            <w:rStyle w:val="VerbatimChar"/>
          </w:rPr>
          <w:t xml:space="preserve">   -t </w:t>
        </w:r>
        <w:r>
          <w:rPr>
            <w:rStyle w:val="VerbatimChar"/>
          </w:rPr>
          <w:t>指定测试时间</w:t>
        </w:r>
        <w:r>
          <w:rPr>
            <w:rStyle w:val="VerbatimChar"/>
          </w:rPr>
          <w:t xml:space="preserve"> /s</w:t>
        </w:r>
        <w:r>
          <w:br/>
        </w:r>
        <w:r>
          <w:br/>
        </w:r>
        <w:r>
          <w:rPr>
            <w:rStyle w:val="VerbatimChar"/>
          </w:rPr>
          <w:t>#</w:t>
        </w:r>
        <w:r>
          <w:rPr>
            <w:rStyle w:val="VerbatimChar"/>
          </w:rPr>
          <w:t>测试结果</w:t>
        </w:r>
        <w:r>
          <w:br/>
        </w:r>
        <w:r>
          <w:rPr>
            <w:rStyle w:val="VerbatimChar"/>
          </w:rPr>
          <w:t>[ ID] Interval       Transfer     Bandwidth</w:t>
        </w:r>
        <w:r>
          <w:br/>
        </w:r>
        <w:r>
          <w:rPr>
            <w:rStyle w:val="VerbatimChar"/>
          </w:rPr>
          <w:t>[ 15]  0.0-10.0 sec  13.9 MBytes  11.6 Mbits/sec</w:t>
        </w:r>
        <w:r>
          <w:br/>
        </w:r>
        <w:r>
          <w:rPr>
            <w:rStyle w:val="VerbatimChar"/>
          </w:rPr>
          <w:t>[ 17]  0.0-10.0 sec  71.0 MBytes  59.5 Mbits/sec</w:t>
        </w:r>
        <w:r>
          <w:br/>
        </w:r>
        <w:r>
          <w:rPr>
            <w:rStyle w:val="VerbatimChar"/>
          </w:rPr>
          <w:t>[ 29]  0.0-10.0 sec  17.8 MBytes  14.9 Mbits/sec</w:t>
        </w:r>
        <w:r>
          <w:br/>
        </w:r>
        <w:r>
          <w:rPr>
            <w:rStyle w:val="VerbatimChar"/>
          </w:rPr>
          <w:t>[ 20]  0.0-10.0 sec   142 MBytes   119 Mbits/sec</w:t>
        </w:r>
        <w:r>
          <w:br/>
        </w:r>
        <w:r>
          <w:rPr>
            <w:rStyle w:val="VerbatimChar"/>
          </w:rPr>
          <w:t>[ 24]  0.0-10.0 sec  21.4 MBytes  17.9 Mbits/sec</w:t>
        </w:r>
        <w:r>
          <w:br/>
        </w:r>
        <w:r>
          <w:rPr>
            <w:rStyle w:val="VerbatimChar"/>
          </w:rPr>
          <w:t>[ 27]  0.0-10.0 sec  23.6 MBytes  19.8 Mbits/sec</w:t>
        </w:r>
        <w:r>
          <w:br/>
        </w:r>
        <w:r>
          <w:rPr>
            <w:rStyle w:val="VerbatimChar"/>
          </w:rPr>
          <w:t>[ 30]  0.0-10.0 sec  30.8 MBytes  25.8 Mbits/sec</w:t>
        </w:r>
        <w:r>
          <w:br/>
        </w:r>
        <w:r>
          <w:rPr>
            <w:rStyle w:val="VerbatimChar"/>
          </w:rPr>
          <w:t>[  4]  0.0-10.0 sec  34.5 MBytes  28.9 Mbits/sec</w:t>
        </w:r>
        <w:r>
          <w:br/>
        </w:r>
        <w:r>
          <w:rPr>
            <w:rStyle w:val="VerbatimChar"/>
          </w:rPr>
          <w:t>[  9]  0.0-10.0 sec  33.9 MBytes  28.4 Mbits/sec</w:t>
        </w:r>
        <w:r>
          <w:br/>
        </w:r>
        <w:r>
          <w:rPr>
            <w:rStyle w:val="VerbatimChar"/>
          </w:rPr>
          <w:t>[ 10]  0.0-10.0 sec  31.4 MBytes  26.3 Mbits/sec</w:t>
        </w:r>
        <w:r>
          <w:br/>
        </w:r>
        <w:r>
          <w:rPr>
            <w:rStyle w:val="VerbatimChar"/>
          </w:rPr>
          <w:t>[ 12]  0.0-10.0 sec  76.9 MBytes  64.3 Mbits/sec</w:t>
        </w:r>
        <w:r>
          <w:br/>
        </w:r>
        <w:r>
          <w:rPr>
            <w:rStyle w:val="VerbatimChar"/>
          </w:rPr>
          <w:t>[ 18]  0.0-10.0 sec  30.5 MBytes  25.5 Mbits/sec</w:t>
        </w:r>
        <w:r>
          <w:br/>
        </w:r>
        <w:r>
          <w:rPr>
            <w:rStyle w:val="VerbatimChar"/>
          </w:rPr>
          <w:t>[ 22]  0.0-10.0 sec  15.9 MBytes  13.3 Mbits/sec</w:t>
        </w:r>
        <w:r>
          <w:br/>
        </w:r>
        <w:r>
          <w:rPr>
            <w:rStyle w:val="VerbatimChar"/>
          </w:rPr>
          <w:t>[ 26]  0.0-10.0 sec  10.0 MBytes  8.37 Mbits/sec</w:t>
        </w:r>
        <w:r>
          <w:br/>
        </w:r>
        <w:r>
          <w:rPr>
            <w:rStyle w:val="VerbatimChar"/>
          </w:rPr>
          <w:lastRenderedPageBreak/>
          <w:t>[ 31]  0.0-10.0 sec  70.5 MBytes  59.0 Mbits/sec</w:t>
        </w:r>
        <w:r>
          <w:br/>
        </w:r>
        <w:r>
          <w:rPr>
            <w:rStyle w:val="VerbatimChar"/>
          </w:rPr>
          <w:t>[ 32]  0.0-10.0 sec  71.4 MBytes  59.7 Mbits/sec</w:t>
        </w:r>
        <w:r>
          <w:br/>
        </w:r>
        <w:r>
          <w:rPr>
            <w:rStyle w:val="VerbatimChar"/>
          </w:rPr>
          <w:t>[  8]  0.0-10.0 sec  71.1 MBytes  59.5 Mbits/sec</w:t>
        </w:r>
        <w:r>
          <w:br/>
        </w:r>
        <w:r>
          <w:rPr>
            <w:rStyle w:val="VerbatimChar"/>
          </w:rPr>
          <w:t>[  5]  0.0-10.0 sec  39.9 MBytes  33.3 Mbits/sec</w:t>
        </w:r>
        <w:r>
          <w:br/>
        </w:r>
        <w:r>
          <w:rPr>
            <w:rStyle w:val="VerbatimChar"/>
          </w:rPr>
          <w:t>[ 16]  0.0-10.0 sec  38.5 MBytes  32.2 Mbits/sec</w:t>
        </w:r>
        <w:r>
          <w:br/>
        </w:r>
        <w:r>
          <w:rPr>
            <w:rStyle w:val="VerbatimChar"/>
          </w:rPr>
          <w:t>[ 23]  0.0-10.0 sec  23.8 MBytes  19.9 Mbits/sec</w:t>
        </w:r>
        <w:r>
          <w:br/>
        </w:r>
        <w:r>
          <w:rPr>
            <w:rStyle w:val="VerbatimChar"/>
          </w:rPr>
          <w:t>[ 28]  0.0-10.0 sec  20.5 MBytes  17.1 Mbits/sec</w:t>
        </w:r>
        <w:r>
          <w:br/>
        </w:r>
        <w:r>
          <w:rPr>
            <w:rStyle w:val="VerbatimChar"/>
          </w:rPr>
          <w:t>[ 11]  0.0-10.0 sec  28.4 MBytes  23.7 Mbits/sec</w:t>
        </w:r>
        <w:r>
          <w:br/>
        </w:r>
        <w:r>
          <w:rPr>
            <w:rStyle w:val="VerbatimChar"/>
          </w:rPr>
          <w:t>[ 19]  0.0-10.0 sec  16.0 MBytes  13.4 Mbits/sec</w:t>
        </w:r>
        <w:r>
          <w:br/>
        </w:r>
        <w:r>
          <w:rPr>
            <w:rStyle w:val="VerbatimChar"/>
          </w:rPr>
          <w:t>[ 21]  0.0-10.0 sec  24.1 MBytes  20.2 Mbits/sec</w:t>
        </w:r>
        <w:r>
          <w:br/>
        </w:r>
        <w:r>
          <w:rPr>
            <w:rStyle w:val="VerbatimChar"/>
          </w:rPr>
          <w:t>[  7]  0.0-10.0 sec  65.2 MBytes  54.5 Mbits/sec</w:t>
        </w:r>
        <w:r>
          <w:br/>
        </w:r>
        <w:r>
          <w:rPr>
            <w:rStyle w:val="VerbatimChar"/>
          </w:rPr>
          <w:t>[ 13]  0.0-10.1 sec  20.6 MBytes  17.2 Mbits/sec</w:t>
        </w:r>
        <w:r>
          <w:br/>
        </w:r>
        <w:r>
          <w:rPr>
            <w:rStyle w:val="VerbatimChar"/>
          </w:rPr>
          <w:t>[ 14]  0.0-10.1 sec  33.1 MBytes  27.6 Mbits/sec</w:t>
        </w:r>
        <w:r>
          <w:br/>
        </w:r>
        <w:r>
          <w:rPr>
            <w:rStyle w:val="VerbatimChar"/>
          </w:rPr>
          <w:t>[ 25]  0.0-10.1 sec  34.5 MBytes  28.8 Mbits/sec</w:t>
        </w:r>
        <w:r>
          <w:br/>
        </w:r>
        <w:r>
          <w:rPr>
            <w:rStyle w:val="VerbatimChar"/>
          </w:rPr>
          <w:t>[  6]  0.0-10.1 sec  16.6 MBytes  13.8 Mbits/sec</w:t>
        </w:r>
        <w:r>
          <w:br/>
        </w:r>
        <w:r>
          <w:rPr>
            <w:rStyle w:val="VerbatimChar"/>
          </w:rPr>
          <w:t>[  3]  0.0-10.1 sec  10.8 MBytes  8.92 Mbits/sec</w:t>
        </w:r>
        <w:r>
          <w:br/>
        </w:r>
        <w:r>
          <w:rPr>
            <w:rStyle w:val="VerbatimChar"/>
          </w:rPr>
          <w:t xml:space="preserve">[SUM]  0.0-10.1 sec  1.11 GBytes   944 Mbits/sec  # </w:t>
        </w:r>
        <w:r>
          <w:rPr>
            <w:rStyle w:val="VerbatimChar"/>
          </w:rPr>
          <w:t>结果为</w:t>
        </w:r>
        <w:r>
          <w:rPr>
            <w:rStyle w:val="VerbatimChar"/>
          </w:rPr>
          <w:t xml:space="preserve"> 944Mb/s </w:t>
        </w:r>
        <w:r>
          <w:rPr>
            <w:rStyle w:val="VerbatimChar"/>
          </w:rPr>
          <w:t>正常</w:t>
        </w:r>
      </w:moveTo>
    </w:p>
    <w:moveToRangeEnd w:id="80"/>
    <w:p w14:paraId="0C747A92" w14:textId="77777777" w:rsidR="00734939" w:rsidRPr="00734939" w:rsidRDefault="00734939" w:rsidP="005D70FC">
      <w:pPr>
        <w:pStyle w:val="SourceCode"/>
      </w:pPr>
    </w:p>
    <w:p w14:paraId="623A367C" w14:textId="465D8638" w:rsidR="005D70FC" w:rsidRDefault="005D70FC" w:rsidP="005D70FC">
      <w:pPr>
        <w:pStyle w:val="4"/>
      </w:pPr>
      <w:bookmarkStart w:id="95" w:name="碰到过的一些问题"/>
      <w:bookmarkEnd w:id="95"/>
      <w:r>
        <w:t>3.</w:t>
      </w:r>
      <w:ins w:id="96" w:author="刘权" w:date="2017-05-26T02:09:00Z">
        <w:r w:rsidR="00734939">
          <w:t>4</w:t>
        </w:r>
      </w:ins>
      <w:del w:id="97" w:author="刘权" w:date="2017-05-26T02:09:00Z">
        <w:r w:rsidDel="00734939">
          <w:delText>3</w:delText>
        </w:r>
      </w:del>
      <w:r>
        <w:t xml:space="preserve"> 碰到过的一些问题</w:t>
      </w:r>
    </w:p>
    <w:p w14:paraId="6E49278F" w14:textId="77777777" w:rsidR="005D70FC" w:rsidRDefault="005D70FC" w:rsidP="005D70FC">
      <w:pPr>
        <w:numPr>
          <w:ilvl w:val="0"/>
          <w:numId w:val="5"/>
        </w:numPr>
      </w:pPr>
      <w:r>
        <w:t xml:space="preserve">在配置好网络后重启网络服务失败，查看错误信息 报错 </w:t>
      </w:r>
      <w:r>
        <w:rPr>
          <w:rStyle w:val="VerbatimChar"/>
        </w:rPr>
        <w:t>Failed to start LSB</w:t>
      </w:r>
      <w:r>
        <w:t>，很有可能是网口的配置文件中写错了。</w:t>
      </w:r>
    </w:p>
    <w:p w14:paraId="077F841A" w14:textId="77777777" w:rsidR="005D70FC" w:rsidRDefault="005D70FC" w:rsidP="005D70FC">
      <w:pPr>
        <w:pStyle w:val="SourceCode"/>
      </w:pPr>
      <w:r>
        <w:rPr>
          <w:rStyle w:val="VerbatimChar"/>
        </w:rPr>
        <w:t>[root@mic1 ~]# systemctl restart network</w:t>
      </w:r>
      <w:r>
        <w:br/>
      </w:r>
      <w:r>
        <w:rPr>
          <w:rStyle w:val="VerbatimChar"/>
        </w:rPr>
        <w:t>Job for network.service failed because the control process exited with error code. See "systemctl status network.service" and "journalctl -xe" for details.</w:t>
      </w:r>
    </w:p>
    <w:p w14:paraId="41FB8355" w14:textId="77777777" w:rsidR="005D70FC" w:rsidRDefault="005D70FC" w:rsidP="005D70FC">
      <w:pPr>
        <w:pStyle w:val="SourceCode"/>
      </w:pPr>
      <w:r>
        <w:rPr>
          <w:rStyle w:val="VerbatimChar"/>
        </w:rPr>
        <w:t>[root@mic1 ~]# systemctl status network.service</w:t>
      </w:r>
      <w:r>
        <w:br/>
      </w:r>
      <w:r>
        <w:rPr>
          <w:rStyle w:val="VerbatimChar"/>
        </w:rPr>
        <w:t>● network.service - LSB: Bring up/down networking</w:t>
      </w:r>
      <w:r>
        <w:br/>
      </w:r>
      <w:r>
        <w:rPr>
          <w:rStyle w:val="VerbatimChar"/>
        </w:rPr>
        <w:t xml:space="preserve">   Loaded: loaded (/etc/rc.d/init.d/network; bad; vendor preset: disabled)</w:t>
      </w:r>
      <w:r>
        <w:br/>
      </w:r>
      <w:r>
        <w:rPr>
          <w:rStyle w:val="VerbatimChar"/>
        </w:rPr>
        <w:t xml:space="preserve">   Active: failed (Result: exit-code) since Tue 2017-05-23 01:00:42 CST; 5s ago</w:t>
      </w:r>
      <w:r>
        <w:br/>
      </w:r>
      <w:r>
        <w:rPr>
          <w:rStyle w:val="VerbatimChar"/>
        </w:rPr>
        <w:t xml:space="preserve">     Docs: man:systemd-sysv-generator(8)</w:t>
      </w:r>
      <w:r>
        <w:br/>
      </w:r>
      <w:r>
        <w:rPr>
          <w:rStyle w:val="VerbatimChar"/>
        </w:rPr>
        <w:t xml:space="preserve">  Process: 22843 ExecStart=/etc/rc.d/init.d/network start (code=exited, status=1/FAILURE)</w:t>
      </w:r>
      <w:r>
        <w:br/>
      </w:r>
      <w:r>
        <w:br/>
      </w:r>
      <w:r>
        <w:rPr>
          <w:rStyle w:val="VerbatimChar"/>
        </w:rPr>
        <w:t>May 23 01:00:42 mic1 network[22843]: RTNETLINK answers: File exists</w:t>
      </w:r>
      <w:r>
        <w:br/>
      </w:r>
      <w:r>
        <w:rPr>
          <w:rStyle w:val="VerbatimChar"/>
        </w:rPr>
        <w:t>May 23 01:00:42 mic1 network[22843]: RTNETLINK answers: File exists</w:t>
      </w:r>
      <w:r>
        <w:br/>
      </w:r>
      <w:r>
        <w:rPr>
          <w:rStyle w:val="VerbatimChar"/>
        </w:rPr>
        <w:t>May 23 01:00:42 mic1 network[22843]: RTNETLINK answers: File exists</w:t>
      </w:r>
      <w:r>
        <w:br/>
      </w:r>
      <w:r>
        <w:rPr>
          <w:rStyle w:val="VerbatimChar"/>
        </w:rPr>
        <w:t>May 23 01:00:42 mic1 network[22843]: RTNETLINK answers: File exists</w:t>
      </w:r>
      <w:r>
        <w:br/>
      </w:r>
      <w:r>
        <w:rPr>
          <w:rStyle w:val="VerbatimChar"/>
        </w:rPr>
        <w:t>May 23 01:00:42 mic1 network[22843]: RTNETLINK answers: File exists</w:t>
      </w:r>
      <w:r>
        <w:br/>
      </w:r>
      <w:r>
        <w:rPr>
          <w:rStyle w:val="VerbatimChar"/>
        </w:rPr>
        <w:t>May 23 01:00:42 mic1 network[22843]: RTNETLINK answers: File exists</w:t>
      </w:r>
      <w:r>
        <w:br/>
      </w:r>
      <w:r>
        <w:rPr>
          <w:rStyle w:val="VerbatimChar"/>
        </w:rPr>
        <w:t>May 23 01:00:42 mic1 systemd[1]: network.service: control process exited, code=exited status=1</w:t>
      </w:r>
      <w:r>
        <w:br/>
      </w:r>
      <w:r>
        <w:rPr>
          <w:rStyle w:val="VerbatimChar"/>
        </w:rPr>
        <w:lastRenderedPageBreak/>
        <w:t>May 23 01:00:42 mic1 systemd[1]: Failed to start LSB: Bring up/down networking.</w:t>
      </w:r>
      <w:r>
        <w:br/>
      </w:r>
      <w:r>
        <w:rPr>
          <w:rStyle w:val="VerbatimChar"/>
        </w:rPr>
        <w:t>May 23 01:00:42 mic1 systemd[1]: Unit network.service entered failed state.</w:t>
      </w:r>
      <w:r>
        <w:br/>
      </w:r>
      <w:r>
        <w:rPr>
          <w:rStyle w:val="VerbatimChar"/>
        </w:rPr>
        <w:t>May 23 01:00:42 mic1 systemd[1]: network.service failed.</w:t>
      </w:r>
      <w:r>
        <w:br/>
      </w:r>
      <w:r>
        <w:br/>
      </w:r>
      <w:r>
        <w:br/>
      </w:r>
      <w:r>
        <w:br/>
      </w:r>
      <w:r>
        <w:rPr>
          <w:rStyle w:val="VerbatimChar"/>
        </w:rPr>
        <w:t>[root@mic1 ~]# journalctl -xe</w:t>
      </w:r>
      <w:r>
        <w:br/>
      </w:r>
      <w:r>
        <w:br/>
      </w:r>
      <w:r>
        <w:rPr>
          <w:rStyle w:val="VerbatimChar"/>
        </w:rPr>
        <w:t>May 23 00:59:01 mic1 NetworkManager[1004]: &lt;info&gt;  [1495472341.2099] ifcfg-rh: update /etc/sysconfig/network-scripts/ifcfg-ens1f0 (0864c1c2-37f4-46a0-a965-4d6fcfb31496,"ens1f0")</w:t>
      </w:r>
      <w:r>
        <w:br/>
      </w:r>
      <w:r>
        <w:rPr>
          <w:rStyle w:val="VerbatimChar"/>
        </w:rPr>
        <w:t>May 23 00:59:01 mic1 network[22473]: Bringing up loopback interface:  Could not load file '/etc/sysconfig/network-scripts/ifcfg-lo'</w:t>
      </w:r>
      <w:r>
        <w:br/>
      </w:r>
      <w:r>
        <w:rPr>
          <w:rStyle w:val="VerbatimChar"/>
        </w:rPr>
        <w:t>May 23 00:59:01 mic1 network[22473]: Could not load file '/etc/sysconfig/network-scripts/ifcfg-lo'</w:t>
      </w:r>
      <w:r>
        <w:br/>
      </w:r>
      <w:r>
        <w:rPr>
          <w:rStyle w:val="VerbatimChar"/>
        </w:rPr>
        <w:t>May 23 00:59:01 mic1 network[22473]: Could not load file '/etc/sysconfig/network-scripts/ifcfg-lo'</w:t>
      </w:r>
      <w:r>
        <w:br/>
      </w:r>
      <w:r>
        <w:rPr>
          <w:rStyle w:val="VerbatimChar"/>
        </w:rPr>
        <w:t>May 23 00:59:02 mic1 network[22473]: Could not load file '/etc/sysconfig/network-scripts/ifcfg-lo'</w:t>
      </w:r>
      <w:r>
        <w:br/>
      </w:r>
      <w:r>
        <w:rPr>
          <w:rStyle w:val="VerbatimChar"/>
        </w:rPr>
        <w:t>May 23 00:59:02 mic1 network[22473]: [  OK  ]</w:t>
      </w:r>
      <w:r>
        <w:br/>
      </w:r>
      <w:r>
        <w:rPr>
          <w:rStyle w:val="VerbatimChar"/>
        </w:rPr>
        <w:t>May 23 00:59:02 mic1 network[22473]: Bringing up interface ens1f0:  /etc/sysconfig/network-scripts/ifcfg-ens1f0: line 17: qwer: command not found</w:t>
      </w:r>
      <w:r>
        <w:br/>
      </w:r>
      <w:r>
        <w:rPr>
          <w:rStyle w:val="VerbatimChar"/>
        </w:rPr>
        <w:t xml:space="preserve">May 23 00:59:02 mic1 NetworkManager[1004]: &lt;info&gt;  [1495472342.6493] audit: op="connection-activate" uuid="0864c1c2-37f4-46a0-a965-4d6fcfb31496" name="ens1f0" result="fail" reason="No suitable </w:t>
      </w:r>
      <w:r>
        <w:br/>
      </w:r>
      <w:r>
        <w:rPr>
          <w:rStyle w:val="VerbatimChar"/>
        </w:rPr>
        <w:t>May 23 00:59:02 mic1 network[22473]: Error: Connection activation failed: No suitable device found for this connection.</w:t>
      </w:r>
      <w:r>
        <w:br/>
      </w:r>
      <w:r>
        <w:rPr>
          <w:rStyle w:val="VerbatimChar"/>
        </w:rPr>
        <w:t>May 23 00:59:02 mic1 network[22473]: [FAILED]</w:t>
      </w:r>
      <w:r>
        <w:br/>
      </w:r>
      <w:r>
        <w:rPr>
          <w:rStyle w:val="VerbatimChar"/>
        </w:rPr>
        <w:t>May 23 00:59:02 mic1 network[22473]: Bringing up interface ens5f0:  [  OK  ]</w:t>
      </w:r>
      <w:r>
        <w:br/>
      </w:r>
      <w:r>
        <w:rPr>
          <w:rStyle w:val="VerbatimChar"/>
        </w:rPr>
        <w:t>May 23 00:59:03 mic1 NetworkManager[1004]: &lt;info&gt;  [1495472343.4374] audit: op="connection-activate" uuid="2ab4abde-b8a5-6cbc-19b1-2bfb193e4e89" name="System ib0" result="fail" reason="No suita</w:t>
      </w:r>
      <w:r>
        <w:br/>
      </w:r>
      <w:r>
        <w:rPr>
          <w:rStyle w:val="VerbatimChar"/>
        </w:rPr>
        <w:t>May 23 00:59:03 mic1 network[22473]: Bringing up interface ib0:  Error: Connection activation failed: No suitable device found for this connection.</w:t>
      </w:r>
      <w:r>
        <w:br/>
      </w:r>
      <w:r>
        <w:rPr>
          <w:rStyle w:val="VerbatimChar"/>
        </w:rPr>
        <w:t>May 23 00:59:03 mic1 network[22473]: [FAILED]</w:t>
      </w:r>
      <w:r>
        <w:br/>
      </w:r>
      <w:r>
        <w:rPr>
          <w:rStyle w:val="VerbatimChar"/>
        </w:rPr>
        <w:t>May 23 00:59:03 mic1 network[22473]: Bringing up interface ib1:  [  OK  ]</w:t>
      </w:r>
      <w:r>
        <w:br/>
      </w:r>
      <w:r>
        <w:rPr>
          <w:rStyle w:val="VerbatimChar"/>
        </w:rPr>
        <w:t>May 23 00:59:03 mic1 network[22473]: RTNETLINK answers: File exists</w:t>
      </w:r>
      <w:r>
        <w:br/>
      </w:r>
      <w:r>
        <w:rPr>
          <w:rStyle w:val="VerbatimChar"/>
        </w:rPr>
        <w:t>May 23 00:59:03 mic1 network[22473]: RTNETLINK answers: File exists</w:t>
      </w:r>
      <w:r>
        <w:br/>
      </w:r>
      <w:r>
        <w:rPr>
          <w:rStyle w:val="VerbatimChar"/>
        </w:rPr>
        <w:t>May 23 00:59:03 mic1 network[22473]: RTNETLINK answers: File exists</w:t>
      </w:r>
      <w:r>
        <w:br/>
      </w:r>
      <w:r>
        <w:rPr>
          <w:rStyle w:val="VerbatimChar"/>
        </w:rPr>
        <w:t>May 23 00:59:03 mic1 network[22473]: RTNETLINK answers: File exists</w:t>
      </w:r>
      <w:r>
        <w:br/>
      </w:r>
      <w:r>
        <w:rPr>
          <w:rStyle w:val="VerbatimChar"/>
        </w:rPr>
        <w:t>May 23 00:59:03 mic1 network[22473]: RTNETLINK answers: File exists</w:t>
      </w:r>
      <w:r>
        <w:br/>
      </w:r>
      <w:r>
        <w:rPr>
          <w:rStyle w:val="VerbatimChar"/>
        </w:rPr>
        <w:t>May 23 00:59:03 mic1 network[22473]: RTNETLINK answers: File exists</w:t>
      </w:r>
      <w:r>
        <w:br/>
      </w:r>
      <w:r>
        <w:rPr>
          <w:rStyle w:val="VerbatimChar"/>
        </w:rPr>
        <w:t>May 23 00:59:03 mic1 network[22473]: RTNETLINK answers: File exists</w:t>
      </w:r>
      <w:r>
        <w:br/>
      </w:r>
      <w:r>
        <w:rPr>
          <w:rStyle w:val="VerbatimChar"/>
        </w:rPr>
        <w:lastRenderedPageBreak/>
        <w:t>May 23 00:59:03 mic1 network[22473]: RTNETLINK answers: File exists</w:t>
      </w:r>
      <w:r>
        <w:br/>
      </w:r>
      <w:r>
        <w:rPr>
          <w:rStyle w:val="VerbatimChar"/>
        </w:rPr>
        <w:t>May 23 00:59:03 mic1 network[22473]: RTNETLINK answers: File exists</w:t>
      </w:r>
      <w:r>
        <w:br/>
      </w:r>
      <w:r>
        <w:rPr>
          <w:rStyle w:val="VerbatimChar"/>
        </w:rPr>
        <w:t>May 23 00:59:03 mic1 systemd[1]: network.service: control process exited, code=exited status=1</w:t>
      </w:r>
      <w:r>
        <w:br/>
      </w:r>
      <w:r>
        <w:rPr>
          <w:rStyle w:val="VerbatimChar"/>
        </w:rPr>
        <w:t>May 23 00:59:03 mic1 systemd[1]: Failed to start LSB: Bring up/down networking.</w:t>
      </w:r>
    </w:p>
    <w:p w14:paraId="68EA1BF5" w14:textId="77777777" w:rsidR="005D70FC" w:rsidRDefault="005D70FC" w:rsidP="005D70FC">
      <w:pPr>
        <w:numPr>
          <w:ilvl w:val="0"/>
          <w:numId w:val="5"/>
        </w:numPr>
      </w:pPr>
      <w:r>
        <w:t xml:space="preserve">能ping通自己但是无法ping通其他服务器，可能是 </w:t>
      </w:r>
      <w:r>
        <w:rPr>
          <w:rStyle w:val="VerbatimChar"/>
        </w:rPr>
        <w:t>GATEWAY</w:t>
      </w:r>
      <w:r>
        <w:t xml:space="preserve"> 写错了。</w:t>
      </w:r>
    </w:p>
    <w:p w14:paraId="783F7C2A" w14:textId="77777777" w:rsidR="005D70FC" w:rsidRDefault="005D70FC" w:rsidP="005D70FC">
      <w:pPr>
        <w:numPr>
          <w:ilvl w:val="0"/>
          <w:numId w:val="5"/>
        </w:numPr>
      </w:pPr>
      <w:r>
        <w:t>能ping通IP，但是无法ping通域名，一般是DNS的配置问题</w:t>
      </w:r>
    </w:p>
    <w:p w14:paraId="368B4242" w14:textId="77777777" w:rsidR="005D70FC" w:rsidRDefault="005D70FC" w:rsidP="005D70FC">
      <w:pPr>
        <w:pStyle w:val="2"/>
      </w:pPr>
      <w:bookmarkStart w:id="98" w:name="二selinux和防火墙"/>
      <w:bookmarkStart w:id="99" w:name="_Toc483318242"/>
      <w:bookmarkEnd w:id="98"/>
      <w:r>
        <w:t>二、SELinux和防火墙</w:t>
      </w:r>
      <w:bookmarkEnd w:id="99"/>
    </w:p>
    <w:p w14:paraId="1779A024" w14:textId="77777777" w:rsidR="005D70FC" w:rsidRDefault="005D70FC" w:rsidP="005D70FC">
      <w:pPr>
        <w:pStyle w:val="FirstParagraph"/>
      </w:pPr>
      <w:r>
        <w:t xml:space="preserve">把SELinux放到开来写，主要是因为它也会影响后面的配置工作，并且自己也被SELinux坑过太多次了，SElinux的详细说明见 </w:t>
      </w:r>
      <w:r>
        <w:rPr>
          <w:rStyle w:val="VerbatimChar"/>
        </w:rPr>
        <w:t>man selinux</w:t>
      </w:r>
      <w:r>
        <w:t xml:space="preserve"> 。</w:t>
      </w:r>
    </w:p>
    <w:p w14:paraId="30014777" w14:textId="77777777" w:rsidR="005D70FC" w:rsidRDefault="005D70FC" w:rsidP="005D70FC">
      <w:pPr>
        <w:pStyle w:val="a0"/>
        <w:rPr>
          <w:lang w:eastAsia="zh-CN"/>
        </w:rPr>
      </w:pPr>
      <w:r>
        <w:rPr>
          <w:lang w:eastAsia="zh-CN"/>
        </w:rPr>
        <w:t xml:space="preserve">建议在装机完成后马上关闭SELinux。  </w:t>
      </w:r>
    </w:p>
    <w:p w14:paraId="3C1F7786" w14:textId="77777777" w:rsidR="005D70FC" w:rsidRDefault="005D70FC" w:rsidP="005D70FC">
      <w:pPr>
        <w:pStyle w:val="3"/>
        <w:rPr>
          <w:lang w:eastAsia="zh-CN"/>
        </w:rPr>
      </w:pPr>
      <w:bookmarkStart w:id="100" w:name="selinux模式"/>
      <w:bookmarkStart w:id="101" w:name="_Toc483318243"/>
      <w:bookmarkEnd w:id="100"/>
      <w:r>
        <w:rPr>
          <w:lang w:eastAsia="zh-CN"/>
        </w:rPr>
        <w:t>1. SELinux模式</w:t>
      </w:r>
      <w:bookmarkEnd w:id="101"/>
    </w:p>
    <w:p w14:paraId="1E391A9C" w14:textId="77777777" w:rsidR="005D70FC" w:rsidRDefault="005D70FC" w:rsidP="005D70FC">
      <w:pPr>
        <w:pStyle w:val="ad"/>
        <w:rPr>
          <w:lang w:eastAsia="zh-CN"/>
        </w:rPr>
      </w:pPr>
      <w:r>
        <w:rPr>
          <w:rStyle w:val="VerbatimChar"/>
          <w:lang w:eastAsia="zh-CN"/>
        </w:rPr>
        <w:t>SELinux</w:t>
      </w:r>
      <w:r>
        <w:rPr>
          <w:lang w:eastAsia="zh-CN"/>
        </w:rPr>
        <w:t xml:space="preserve"> 更能遵从最小权限的理念。在缺省的 </w:t>
      </w:r>
      <w:r>
        <w:rPr>
          <w:rStyle w:val="VerbatimChar"/>
          <w:lang w:eastAsia="zh-CN"/>
        </w:rPr>
        <w:t>enforcing</w:t>
      </w:r>
      <w:r>
        <w:rPr>
          <w:lang w:eastAsia="zh-CN"/>
        </w:rPr>
        <w:t xml:space="preserve"> 情况下，一切均被拒绝，接着有一系列例外的政策来允许系统的每个元素（服务、程序、用户）运作时所需的访问权。当一项服务、程序或用户尝试访问或修改一个它不须用的文件或资源时，它的请求会遭拒绝，而这个行动会被记录下来。</w:t>
      </w:r>
    </w:p>
    <w:p w14:paraId="0FBE9EBA" w14:textId="77777777" w:rsidR="005D70FC" w:rsidRDefault="005D70FC" w:rsidP="005D70FC">
      <w:pPr>
        <w:pStyle w:val="FirstParagraph"/>
        <w:rPr>
          <w:lang w:eastAsia="zh-CN"/>
        </w:rPr>
      </w:pPr>
      <w:r>
        <w:rPr>
          <w:lang w:eastAsia="zh-CN"/>
        </w:rPr>
        <w:t>由于SELinux未关闭，在搭本地源的时候出现过客户端无法访问的情况。</w:t>
      </w:r>
    </w:p>
    <w:p w14:paraId="1EDC070F" w14:textId="77777777" w:rsidR="005D70FC" w:rsidRDefault="005D70FC" w:rsidP="005D70FC">
      <w:pPr>
        <w:pStyle w:val="ad"/>
      </w:pPr>
      <w:r>
        <w:rPr>
          <w:rStyle w:val="VerbatimChar"/>
        </w:rPr>
        <w:t>SELinux</w:t>
      </w:r>
      <w:r>
        <w:t xml:space="preserve"> 拥有三个基本的操作模式，当中 </w:t>
      </w:r>
      <w:r>
        <w:rPr>
          <w:rStyle w:val="VerbatimChar"/>
        </w:rPr>
        <w:t>enforcing</w:t>
      </w:r>
      <w:r>
        <w:t xml:space="preserve"> 是缺省的模式。此外，它还有一个 targeted 或 mls 的修饰语。这管制 </w:t>
      </w:r>
      <w:r>
        <w:rPr>
          <w:rStyle w:val="VerbatimChar"/>
        </w:rPr>
        <w:t>SELinux</w:t>
      </w:r>
      <w:r>
        <w:t xml:space="preserve"> 规则的应用有多广泛，当中 targeted 是较宽松的级别。</w:t>
      </w:r>
    </w:p>
    <w:p w14:paraId="7A079AD8" w14:textId="77777777" w:rsidR="005D70FC" w:rsidRDefault="005D70FC" w:rsidP="005D70FC">
      <w:pPr>
        <w:pStyle w:val="ad"/>
        <w:rPr>
          <w:lang w:eastAsia="zh-CN"/>
        </w:rPr>
      </w:pPr>
      <w:r>
        <w:rPr>
          <w:b/>
          <w:lang w:eastAsia="zh-CN"/>
        </w:rPr>
        <w:t>enforcing</w:t>
      </w:r>
      <w:r>
        <w:rPr>
          <w:lang w:eastAsia="zh-CN"/>
        </w:rPr>
        <w:t xml:space="preserve">： 这个缺省模式会在系统上启用并实施 </w:t>
      </w:r>
      <w:r>
        <w:rPr>
          <w:rStyle w:val="VerbatimChar"/>
          <w:lang w:eastAsia="zh-CN"/>
        </w:rPr>
        <w:t>SELinux</w:t>
      </w:r>
      <w:r>
        <w:rPr>
          <w:lang w:eastAsia="zh-CN"/>
        </w:rPr>
        <w:t xml:space="preserve"> 的安全性政策，拒绝访问及记录行动。</w:t>
      </w:r>
    </w:p>
    <w:p w14:paraId="10CC4CDA" w14:textId="77777777" w:rsidR="005D70FC" w:rsidRDefault="005D70FC" w:rsidP="005D70FC">
      <w:pPr>
        <w:pStyle w:val="ad"/>
      </w:pPr>
      <w:r>
        <w:rPr>
          <w:b/>
        </w:rPr>
        <w:t>permissive</w:t>
      </w:r>
      <w:r>
        <w:t xml:space="preserve">： 在 </w:t>
      </w:r>
      <w:r>
        <w:rPr>
          <w:rStyle w:val="VerbatimChar"/>
        </w:rPr>
        <w:t>permissive</w:t>
      </w:r>
      <w:r>
        <w:t xml:space="preserve"> 模式下，</w:t>
      </w:r>
      <w:r>
        <w:rPr>
          <w:rStyle w:val="VerbatimChar"/>
        </w:rPr>
        <w:t>SELinux</w:t>
      </w:r>
      <w:r>
        <w:t xml:space="preserve"> 会被启用但不会实施安全性政策，而只会发出警告及记录行动。</w:t>
      </w:r>
      <w:r>
        <w:rPr>
          <w:rStyle w:val="VerbatimChar"/>
        </w:rPr>
        <w:t>permissive</w:t>
      </w:r>
      <w:r>
        <w:t xml:space="preserve"> 模式在排除 SELinux 的问题时很有用。</w:t>
      </w:r>
    </w:p>
    <w:p w14:paraId="08AD0EC1" w14:textId="77777777" w:rsidR="005D70FC" w:rsidRDefault="005D70FC" w:rsidP="005D70FC">
      <w:pPr>
        <w:pStyle w:val="ad"/>
      </w:pPr>
      <w:r>
        <w:rPr>
          <w:b/>
        </w:rPr>
        <w:t>disabled</w:t>
      </w:r>
      <w:r>
        <w:t xml:space="preserve">： </w:t>
      </w:r>
      <w:r>
        <w:rPr>
          <w:rStyle w:val="VerbatimChar"/>
        </w:rPr>
        <w:t>SELinux</w:t>
      </w:r>
      <w:r>
        <w:t xml:space="preserve"> 已被停用。  </w:t>
      </w:r>
    </w:p>
    <w:p w14:paraId="721BC77F" w14:textId="77777777" w:rsidR="005D70FC" w:rsidRDefault="005D70FC" w:rsidP="005D70FC">
      <w:pPr>
        <w:pStyle w:val="3"/>
      </w:pPr>
      <w:bookmarkStart w:id="102" w:name="关闭selinux"/>
      <w:bookmarkStart w:id="103" w:name="_Toc483318244"/>
      <w:bookmarkEnd w:id="102"/>
      <w:r>
        <w:t>2. 关闭SELinux</w:t>
      </w:r>
      <w:bookmarkEnd w:id="103"/>
    </w:p>
    <w:p w14:paraId="2EC1349F" w14:textId="77777777" w:rsidR="005D70FC" w:rsidRDefault="005D70FC" w:rsidP="005D70FC">
      <w:pPr>
        <w:pStyle w:val="FirstParagraph"/>
      </w:pPr>
      <w:r>
        <w:rPr>
          <w:rStyle w:val="VerbatimChar"/>
        </w:rPr>
        <w:t>SELinux</w:t>
      </w:r>
      <w:r>
        <w:t xml:space="preserve"> 的配置文件为 </w:t>
      </w:r>
      <w:r>
        <w:rPr>
          <w:rStyle w:val="VerbatimChar"/>
        </w:rPr>
        <w:t>/etc/selinux/config</w:t>
      </w:r>
    </w:p>
    <w:p w14:paraId="450C7760" w14:textId="77777777" w:rsidR="005D70FC" w:rsidRDefault="005D70FC" w:rsidP="005D70FC">
      <w:pPr>
        <w:pStyle w:val="SourceCode"/>
      </w:pPr>
      <w:r>
        <w:rPr>
          <w:rStyle w:val="VerbatimChar"/>
        </w:rPr>
        <w:t>$ vim /etc/selinux/config</w:t>
      </w:r>
      <w:r>
        <w:br/>
      </w:r>
      <w:r>
        <w:br/>
      </w:r>
      <w:r>
        <w:rPr>
          <w:rStyle w:val="VerbatimChar"/>
        </w:rPr>
        <w:t>#</w:t>
      </w:r>
      <w:r>
        <w:rPr>
          <w:rStyle w:val="VerbatimChar"/>
        </w:rPr>
        <w:t>将</w:t>
      </w:r>
      <w:r>
        <w:rPr>
          <w:rStyle w:val="VerbatimChar"/>
        </w:rPr>
        <w:t>SELinux</w:t>
      </w:r>
      <w:r>
        <w:rPr>
          <w:rStyle w:val="VerbatimChar"/>
        </w:rPr>
        <w:t>模式改为</w:t>
      </w:r>
      <w:r>
        <w:rPr>
          <w:rStyle w:val="VerbatimChar"/>
        </w:rPr>
        <w:t>disabled</w:t>
      </w:r>
      <w:r>
        <w:br/>
      </w:r>
      <w:r>
        <w:rPr>
          <w:rStyle w:val="VerbatimChar"/>
        </w:rPr>
        <w:t>SELINUX=disabled  #</w:t>
      </w:r>
      <w:r>
        <w:rPr>
          <w:rStyle w:val="VerbatimChar"/>
        </w:rPr>
        <w:t>默认为</w:t>
      </w:r>
      <w:r>
        <w:rPr>
          <w:rStyle w:val="VerbatimChar"/>
        </w:rPr>
        <w:t>enforcing</w:t>
      </w:r>
    </w:p>
    <w:p w14:paraId="0A4C7FE3" w14:textId="77777777" w:rsidR="005D70FC" w:rsidRDefault="005D70FC" w:rsidP="005D70FC">
      <w:pPr>
        <w:pStyle w:val="3"/>
      </w:pPr>
      <w:bookmarkStart w:id="104" w:name="查看selinux工作-状态"/>
      <w:bookmarkStart w:id="105" w:name="_Toc483318245"/>
      <w:bookmarkEnd w:id="104"/>
      <w:r>
        <w:lastRenderedPageBreak/>
        <w:t>3. 查看SELinux工作 状态</w:t>
      </w:r>
      <w:bookmarkEnd w:id="105"/>
    </w:p>
    <w:p w14:paraId="33D2CB0F" w14:textId="77777777" w:rsidR="005D70FC" w:rsidRDefault="005D70FC" w:rsidP="005D70FC">
      <w:pPr>
        <w:pStyle w:val="FirstParagraph"/>
      </w:pPr>
      <w:r>
        <w:rPr>
          <w:rStyle w:val="VerbatimChar"/>
        </w:rPr>
        <w:t>sestatus</w:t>
      </w:r>
      <w:r>
        <w:t xml:space="preserve"> 或 </w:t>
      </w:r>
      <w:r>
        <w:rPr>
          <w:rStyle w:val="VerbatimChar"/>
        </w:rPr>
        <w:t>getenforce</w:t>
      </w:r>
    </w:p>
    <w:p w14:paraId="38C4BCA4" w14:textId="77777777" w:rsidR="005D70FC" w:rsidRDefault="005D70FC" w:rsidP="005D70FC">
      <w:pPr>
        <w:pStyle w:val="SourceCode"/>
      </w:pPr>
      <w:r>
        <w:rPr>
          <w:rStyle w:val="VerbatimChar"/>
        </w:rPr>
        <w:t>$ sestatus</w:t>
      </w:r>
      <w:r>
        <w:br/>
      </w:r>
      <w:r>
        <w:rPr>
          <w:rStyle w:val="VerbatimChar"/>
        </w:rPr>
        <w:t>SELinux status:                 disabled</w:t>
      </w:r>
      <w:r>
        <w:br/>
      </w:r>
      <w:r>
        <w:br/>
      </w:r>
      <w:r>
        <w:rPr>
          <w:rStyle w:val="VerbatimChar"/>
        </w:rPr>
        <w:t>$ getenforce</w:t>
      </w:r>
      <w:r>
        <w:br/>
      </w:r>
      <w:r>
        <w:rPr>
          <w:rStyle w:val="VerbatimChar"/>
        </w:rPr>
        <w:t>Disabled</w:t>
      </w:r>
    </w:p>
    <w:p w14:paraId="6E85B046" w14:textId="77777777" w:rsidR="005D70FC" w:rsidRDefault="005D70FC" w:rsidP="005D70FC">
      <w:pPr>
        <w:pStyle w:val="3"/>
      </w:pPr>
      <w:bookmarkStart w:id="106" w:name="关于-setenforce"/>
      <w:bookmarkStart w:id="107" w:name="_Toc483318246"/>
      <w:bookmarkEnd w:id="106"/>
      <w:r>
        <w:t>4. 关于 setenforce</w:t>
      </w:r>
      <w:bookmarkEnd w:id="107"/>
    </w:p>
    <w:p w14:paraId="19C85F53" w14:textId="77777777" w:rsidR="005D70FC" w:rsidRDefault="005D70FC" w:rsidP="005D70FC">
      <w:pPr>
        <w:pStyle w:val="FirstParagraph"/>
      </w:pPr>
      <w:r>
        <w:rPr>
          <w:rStyle w:val="VerbatimChar"/>
        </w:rPr>
        <w:t>setenforce 0</w:t>
      </w:r>
      <w:r>
        <w:t xml:space="preserve"> 将SELinux临时改为 </w:t>
      </w:r>
      <w:r>
        <w:rPr>
          <w:rStyle w:val="VerbatimChar"/>
        </w:rPr>
        <w:t>permissive</w:t>
      </w:r>
      <w:r>
        <w:t xml:space="preserve"> 模式，注意并非是 </w:t>
      </w:r>
      <w:r>
        <w:rPr>
          <w:rStyle w:val="VerbatimChar"/>
        </w:rPr>
        <w:t>disabled</w:t>
      </w:r>
      <w:r>
        <w:t xml:space="preserve"> 模式。</w:t>
      </w:r>
    </w:p>
    <w:p w14:paraId="36FDAA3A" w14:textId="77777777" w:rsidR="005D70FC" w:rsidRDefault="005D70FC" w:rsidP="005D70FC">
      <w:pPr>
        <w:pStyle w:val="ad"/>
      </w:pPr>
      <w:r>
        <w:t xml:space="preserve">DESCRIPTION - Use Enforcing or 1 to put SELinux in </w:t>
      </w:r>
      <w:r>
        <w:rPr>
          <w:b/>
        </w:rPr>
        <w:t>enforcing</w:t>
      </w:r>
      <w:r>
        <w:t xml:space="preserve"> mode. - Use Permissive or 0 to put SELinux in </w:t>
      </w:r>
      <w:r>
        <w:rPr>
          <w:b/>
        </w:rPr>
        <w:t>permissive</w:t>
      </w:r>
      <w:r>
        <w:t xml:space="preserve"> mode.</w:t>
      </w:r>
    </w:p>
    <w:p w14:paraId="3C7839F4" w14:textId="77777777" w:rsidR="005D70FC" w:rsidRDefault="005D70FC" w:rsidP="005D70FC">
      <w:pPr>
        <w:pStyle w:val="3"/>
        <w:rPr>
          <w:lang w:eastAsia="zh-CN"/>
        </w:rPr>
      </w:pPr>
      <w:bookmarkStart w:id="108" w:name="关闭防火墙"/>
      <w:bookmarkStart w:id="109" w:name="_Toc483318247"/>
      <w:bookmarkEnd w:id="108"/>
      <w:r>
        <w:rPr>
          <w:lang w:eastAsia="zh-CN"/>
        </w:rPr>
        <w:t>5. 关闭防火墙</w:t>
      </w:r>
      <w:bookmarkEnd w:id="109"/>
    </w:p>
    <w:p w14:paraId="6B541909" w14:textId="77777777" w:rsidR="005D70FC" w:rsidRDefault="005D70FC" w:rsidP="005D70FC">
      <w:pPr>
        <w:pStyle w:val="FirstParagraph"/>
        <w:rPr>
          <w:lang w:eastAsia="zh-CN"/>
        </w:rPr>
      </w:pPr>
      <w:r>
        <w:rPr>
          <w:lang w:eastAsia="zh-CN"/>
        </w:rPr>
        <w:t>防火墙关闭后的安全问题有待探讨</w:t>
      </w:r>
    </w:p>
    <w:p w14:paraId="14514E7B" w14:textId="77777777" w:rsidR="005D70FC" w:rsidRDefault="005D70FC" w:rsidP="005D70FC">
      <w:pPr>
        <w:pStyle w:val="SourceCode"/>
      </w:pPr>
      <w:r>
        <w:rPr>
          <w:rStyle w:val="VerbatimChar"/>
        </w:rPr>
        <w:t>$ systemctl stop    firewalld</w:t>
      </w:r>
      <w:r>
        <w:br/>
      </w:r>
      <w:r>
        <w:rPr>
          <w:rStyle w:val="VerbatimChar"/>
        </w:rPr>
        <w:t>$ systemctl disable firewalld</w:t>
      </w:r>
    </w:p>
    <w:p w14:paraId="0E3C80DB" w14:textId="77777777" w:rsidR="005D70FC" w:rsidRDefault="005D70FC" w:rsidP="005D70FC">
      <w:pPr>
        <w:pStyle w:val="3"/>
      </w:pPr>
      <w:bookmarkStart w:id="110" w:name="碰到的一些问题"/>
      <w:bookmarkStart w:id="111" w:name="_Toc483318248"/>
      <w:bookmarkEnd w:id="110"/>
      <w:r>
        <w:t>6. 碰到的一些问题</w:t>
      </w:r>
      <w:bookmarkEnd w:id="111"/>
    </w:p>
    <w:p w14:paraId="4227FF91" w14:textId="77777777" w:rsidR="005D70FC" w:rsidRDefault="005D70FC" w:rsidP="005D70FC">
      <w:pPr>
        <w:pStyle w:val="FirstParagraph"/>
      </w:pPr>
      <w:r>
        <w:t xml:space="preserve">之前弄错过 </w:t>
      </w:r>
      <w:r>
        <w:rPr>
          <w:rStyle w:val="VerbatimChar"/>
        </w:rPr>
        <w:t>SELinux</w:t>
      </w:r>
      <w:r>
        <w:t xml:space="preserve"> 的配置文件，修改 </w:t>
      </w:r>
      <w:r>
        <w:rPr>
          <w:rStyle w:val="VerbatimChar"/>
        </w:rPr>
        <w:t>/etc/sysconfig/selinux</w:t>
      </w:r>
      <w:r>
        <w:t xml:space="preserve"> 发现仍然无法禁用 SELinux。</w:t>
      </w:r>
    </w:p>
    <w:p w14:paraId="13842563" w14:textId="77777777" w:rsidR="005D70FC" w:rsidRDefault="005D70FC" w:rsidP="005D70FC">
      <w:pPr>
        <w:pStyle w:val="2"/>
      </w:pPr>
      <w:bookmarkStart w:id="112" w:name="三yum-本地源-可选"/>
      <w:bookmarkStart w:id="113" w:name="_Toc483318249"/>
      <w:bookmarkEnd w:id="112"/>
      <w:r>
        <w:t>三、yum 本地源 （可选）</w:t>
      </w:r>
      <w:bookmarkEnd w:id="113"/>
    </w:p>
    <w:p w14:paraId="4F9AF3EC" w14:textId="77777777" w:rsidR="005D70FC" w:rsidRDefault="005D70FC" w:rsidP="005D70FC">
      <w:pPr>
        <w:pStyle w:val="FirstParagraph"/>
      </w:pPr>
      <w:r>
        <w:t xml:space="preserve">这里先介绍一下CentOS的软件包管理工具 </w:t>
      </w:r>
      <w:r>
        <w:rPr>
          <w:rStyle w:val="VerbatimChar"/>
        </w:rPr>
        <w:t>yum</w:t>
      </w:r>
    </w:p>
    <w:p w14:paraId="068C7DFA" w14:textId="77777777" w:rsidR="005D70FC" w:rsidRDefault="005D70FC" w:rsidP="005D70FC">
      <w:pPr>
        <w:pStyle w:val="ad"/>
      </w:pPr>
      <w:r>
        <w:t>Yum（Yellow dog Updater, Modified）由Duke University团队，修改Yellow Dog Linux的Yellow Dog Updater开发而成，是一个基于RPM包管理的字符前端软件包管理器。</w:t>
      </w:r>
      <w:r>
        <w:rPr>
          <w:lang w:eastAsia="zh-CN"/>
        </w:rPr>
        <w:t>能够从指定的服务器自动下载RPM包并且安装，可以处理依赖性关系，并且一次安装所有依赖的软件包，无须繁琐地一次次下载、安装。</w:t>
      </w:r>
      <w:r>
        <w:t>被Yellow Dog Linux本身，以及Fedora、Red Hat Enterprise Linux采用。</w:t>
      </w:r>
    </w:p>
    <w:p w14:paraId="56C9A01C" w14:textId="77777777" w:rsidR="00B7080D" w:rsidRDefault="005D70FC" w:rsidP="005D70FC">
      <w:pPr>
        <w:pStyle w:val="FirstParagraph"/>
      </w:pPr>
      <w:r>
        <w:t xml:space="preserve">配置文件 </w:t>
      </w:r>
    </w:p>
    <w:p w14:paraId="1010262B" w14:textId="77777777" w:rsidR="00B7080D" w:rsidRDefault="005D70FC" w:rsidP="00B7080D">
      <w:pPr>
        <w:pStyle w:val="FirstParagraph"/>
        <w:numPr>
          <w:ilvl w:val="0"/>
          <w:numId w:val="14"/>
        </w:numPr>
      </w:pPr>
      <w:r>
        <w:t xml:space="preserve">/etc/yum.conf </w:t>
      </w:r>
    </w:p>
    <w:p w14:paraId="56950AD9" w14:textId="77777777" w:rsidR="00B7080D" w:rsidRDefault="005D70FC" w:rsidP="00B7080D">
      <w:pPr>
        <w:pStyle w:val="FirstParagraph"/>
        <w:numPr>
          <w:ilvl w:val="0"/>
          <w:numId w:val="14"/>
        </w:numPr>
      </w:pPr>
      <w:r>
        <w:t xml:space="preserve">/etc/yum/version-groups.conf </w:t>
      </w:r>
    </w:p>
    <w:p w14:paraId="2ECE0EC2" w14:textId="77777777" w:rsidR="00B7080D" w:rsidRDefault="005D70FC" w:rsidP="00B7080D">
      <w:pPr>
        <w:pStyle w:val="FirstParagraph"/>
        <w:numPr>
          <w:ilvl w:val="0"/>
          <w:numId w:val="14"/>
        </w:numPr>
      </w:pPr>
      <w:r>
        <w:t xml:space="preserve">/etc/yum.repos.d/ </w:t>
      </w:r>
    </w:p>
    <w:p w14:paraId="3218FFD8" w14:textId="77777777" w:rsidR="00B7080D" w:rsidRDefault="005D70FC" w:rsidP="00B7080D">
      <w:pPr>
        <w:pStyle w:val="FirstParagraph"/>
        <w:numPr>
          <w:ilvl w:val="0"/>
          <w:numId w:val="14"/>
        </w:numPr>
      </w:pPr>
      <w:r>
        <w:t xml:space="preserve">/etc/yum/pluginconf.d/ </w:t>
      </w:r>
    </w:p>
    <w:p w14:paraId="041BD35F" w14:textId="77777777" w:rsidR="005D70FC" w:rsidRDefault="005D70FC" w:rsidP="00B7080D">
      <w:pPr>
        <w:pStyle w:val="FirstParagraph"/>
        <w:numPr>
          <w:ilvl w:val="0"/>
          <w:numId w:val="14"/>
        </w:numPr>
      </w:pPr>
      <w:r>
        <w:lastRenderedPageBreak/>
        <w:t>/var/cache/yum/</w:t>
      </w:r>
    </w:p>
    <w:p w14:paraId="3A888515" w14:textId="77777777" w:rsidR="005D70FC" w:rsidRDefault="005D70FC" w:rsidP="005D70FC">
      <w:pPr>
        <w:pStyle w:val="3"/>
        <w:rPr>
          <w:lang w:eastAsia="zh-CN"/>
        </w:rPr>
      </w:pPr>
      <w:bookmarkStart w:id="114" w:name="服务端配置"/>
      <w:bookmarkStart w:id="115" w:name="_Toc483318250"/>
      <w:bookmarkEnd w:id="114"/>
      <w:r>
        <w:rPr>
          <w:lang w:eastAsia="zh-CN"/>
        </w:rPr>
        <w:t>1. 服务端配置</w:t>
      </w:r>
      <w:bookmarkEnd w:id="115"/>
    </w:p>
    <w:p w14:paraId="2266387E" w14:textId="77777777" w:rsidR="005D70FC" w:rsidRDefault="005D70FC" w:rsidP="005D70FC">
      <w:pPr>
        <w:pStyle w:val="4"/>
        <w:rPr>
          <w:lang w:eastAsia="zh-CN"/>
        </w:rPr>
      </w:pPr>
      <w:bookmarkStart w:id="116" w:name="准备rpm包"/>
      <w:bookmarkEnd w:id="116"/>
      <w:r>
        <w:rPr>
          <w:lang w:eastAsia="zh-CN"/>
        </w:rPr>
        <w:t>1.1 准备rpm包</w:t>
      </w:r>
    </w:p>
    <w:p w14:paraId="469206A6" w14:textId="77777777" w:rsidR="005D70FC" w:rsidRDefault="005D70FC" w:rsidP="005D70FC">
      <w:pPr>
        <w:numPr>
          <w:ilvl w:val="0"/>
          <w:numId w:val="5"/>
        </w:numPr>
      </w:pPr>
      <w:r>
        <w:t>将 Centos-Base 源同步至本地目录</w:t>
      </w:r>
    </w:p>
    <w:p w14:paraId="6B15F614" w14:textId="77777777" w:rsidR="005D70FC" w:rsidRDefault="005D70FC" w:rsidP="005D70FC">
      <w:pPr>
        <w:pStyle w:val="FirstParagraph"/>
      </w:pPr>
      <w:r>
        <w:t xml:space="preserve">在 </w:t>
      </w:r>
      <w:r>
        <w:rPr>
          <w:rStyle w:val="VerbatimChar"/>
        </w:rPr>
        <w:t>CentOS-7-x86_64-Everything-1611.iso</w:t>
      </w:r>
      <w:r>
        <w:t xml:space="preserve"> 中有 yum 源中的全部rpm包，故将刻录好的启动盘中的软件包全部拷到本地即可。</w:t>
      </w:r>
    </w:p>
    <w:p w14:paraId="448E4D0F" w14:textId="77777777" w:rsidR="005D70FC" w:rsidRDefault="005D70FC" w:rsidP="005D70FC">
      <w:pPr>
        <w:pStyle w:val="SourceCode"/>
      </w:pPr>
      <w:r>
        <w:rPr>
          <w:rStyle w:val="VerbatimChar"/>
        </w:rPr>
        <w:t>$ mount /dev/sdb1 /mnt</w:t>
      </w:r>
      <w:r>
        <w:br/>
      </w:r>
      <w:r>
        <w:rPr>
          <w:rStyle w:val="VerbatimChar"/>
        </w:rPr>
        <w:t>$ mkdir /yum/base</w:t>
      </w:r>
      <w:r>
        <w:br/>
      </w:r>
      <w:r>
        <w:rPr>
          <w:rStyle w:val="VerbatimChar"/>
        </w:rPr>
        <w:t>$ cp -r /mnt/* /yum/base/</w:t>
      </w:r>
    </w:p>
    <w:p w14:paraId="222F1297" w14:textId="77777777" w:rsidR="005D70FC" w:rsidRDefault="005D70FC" w:rsidP="005D70FC">
      <w:pPr>
        <w:pStyle w:val="FirstParagraph"/>
        <w:rPr>
          <w:lang w:eastAsia="zh-CN"/>
        </w:rPr>
      </w:pPr>
      <w:r>
        <w:rPr>
          <w:lang w:eastAsia="zh-CN"/>
        </w:rPr>
        <w:t xml:space="preserve">这里也提供另一种用 </w:t>
      </w:r>
      <w:r>
        <w:rPr>
          <w:rStyle w:val="VerbatimChar"/>
          <w:lang w:eastAsia="zh-CN"/>
        </w:rPr>
        <w:t>reposync</w:t>
      </w:r>
      <w:r>
        <w:rPr>
          <w:lang w:eastAsia="zh-CN"/>
        </w:rPr>
        <w:t xml:space="preserve"> 指令来同步rpm包到本地目录的方法,执行以下脚本即可</w:t>
      </w:r>
    </w:p>
    <w:p w14:paraId="02E8F20B" w14:textId="77777777" w:rsidR="005D70FC" w:rsidRDefault="005D70FC" w:rsidP="005D70FC">
      <w:pPr>
        <w:pStyle w:val="SourceCode"/>
      </w:pPr>
      <w:r>
        <w:rPr>
          <w:rStyle w:val="VerbatimChar"/>
        </w:rPr>
        <w:t>#!/bin/bash</w:t>
      </w:r>
      <w:r>
        <w:br/>
      </w:r>
      <w:r>
        <w:rPr>
          <w:rStyle w:val="VerbatimChar"/>
        </w:rPr>
        <w:t>cat &lt;&lt; EOF &gt; sync-centos.sh</w:t>
      </w:r>
      <w:r>
        <w:br/>
      </w:r>
      <w:r>
        <w:rPr>
          <w:rStyle w:val="VerbatimChar"/>
        </w:rPr>
        <w:t>#!/bin/bash</w:t>
      </w:r>
      <w:r>
        <w:br/>
      </w:r>
      <w:r>
        <w:rPr>
          <w:rStyle w:val="VerbatimChar"/>
        </w:rPr>
        <w:t>#</w:t>
      </w:r>
      <w:r>
        <w:br/>
      </w:r>
      <w:r>
        <w:rPr>
          <w:rStyle w:val="VerbatimChar"/>
        </w:rPr>
        <w:t># reposync</w:t>
      </w:r>
      <w:r>
        <w:br/>
      </w:r>
      <w:r>
        <w:rPr>
          <w:rStyle w:val="VerbatimChar"/>
        </w:rPr>
        <w:t>#</w:t>
      </w:r>
      <w:r>
        <w:br/>
      </w:r>
      <w:r>
        <w:br/>
      </w:r>
      <w:r>
        <w:rPr>
          <w:rStyle w:val="VerbatimChar"/>
        </w:rPr>
        <w:t>BASEDIR=/yum/</w:t>
      </w:r>
      <w:r>
        <w:br/>
      </w:r>
      <w:r>
        <w:rPr>
          <w:rStyle w:val="VerbatimChar"/>
        </w:rPr>
        <w:t xml:space="preserve">mkdir -p $BASEDIR </w:t>
      </w:r>
      <w:r>
        <w:br/>
      </w:r>
      <w:r>
        <w:rPr>
          <w:rStyle w:val="VerbatimChar"/>
        </w:rPr>
        <w:t>cd $BASEDIR</w:t>
      </w:r>
      <w:r>
        <w:br/>
      </w:r>
      <w:r>
        <w:br/>
      </w:r>
      <w:r>
        <w:rPr>
          <w:rStyle w:val="VerbatimChar"/>
        </w:rPr>
        <w:t>reposync -n -r updates</w:t>
      </w:r>
      <w:r>
        <w:br/>
      </w:r>
      <w:r>
        <w:rPr>
          <w:rStyle w:val="VerbatimChar"/>
        </w:rPr>
        <w:t>repomanage -o -c updates | xargs rm -fv</w:t>
      </w:r>
      <w:r>
        <w:br/>
      </w:r>
      <w:r>
        <w:rPr>
          <w:rStyle w:val="VerbatimChar"/>
        </w:rPr>
        <w:t>createrepo updates</w:t>
      </w:r>
      <w:r>
        <w:br/>
      </w:r>
      <w:r>
        <w:br/>
      </w:r>
      <w:r>
        <w:rPr>
          <w:rStyle w:val="VerbatimChar"/>
        </w:rPr>
        <w:t>reposync -n -r base --downloadcomps</w:t>
      </w:r>
      <w:r>
        <w:br/>
      </w:r>
      <w:r>
        <w:rPr>
          <w:rStyle w:val="VerbatimChar"/>
        </w:rPr>
        <w:t>repomanage -o -c base | xargs rm -fv</w:t>
      </w:r>
      <w:r>
        <w:br/>
      </w:r>
      <w:r>
        <w:rPr>
          <w:rStyle w:val="VerbatimChar"/>
        </w:rPr>
        <w:t>createrepo base -g comps.xml</w:t>
      </w:r>
      <w:r>
        <w:br/>
      </w:r>
      <w:r>
        <w:rPr>
          <w:rStyle w:val="VerbatimChar"/>
        </w:rPr>
        <w:t>EOF</w:t>
      </w:r>
      <w:r>
        <w:br/>
      </w:r>
      <w:r>
        <w:br/>
      </w:r>
      <w:r>
        <w:rPr>
          <w:rStyle w:val="VerbatimChar"/>
        </w:rPr>
        <w:t>chmod 755 sync-centos.sh</w:t>
      </w:r>
      <w:r>
        <w:br/>
      </w:r>
      <w:r>
        <w:rPr>
          <w:rStyle w:val="VerbatimChar"/>
        </w:rPr>
        <w:t>sh sync-centos.sh</w:t>
      </w:r>
    </w:p>
    <w:p w14:paraId="3D9A328A" w14:textId="77777777" w:rsidR="005D70FC" w:rsidRDefault="005D70FC" w:rsidP="005D70FC">
      <w:pPr>
        <w:numPr>
          <w:ilvl w:val="0"/>
          <w:numId w:val="5"/>
        </w:numPr>
        <w:rPr>
          <w:lang w:eastAsia="zh-CN"/>
        </w:rPr>
      </w:pPr>
      <w:r>
        <w:rPr>
          <w:lang w:eastAsia="zh-CN"/>
        </w:rPr>
        <w:t>将epel源同步至本地目录</w:t>
      </w:r>
    </w:p>
    <w:p w14:paraId="5F91A7DB" w14:textId="77777777" w:rsidR="005D70FC" w:rsidRDefault="005D70FC" w:rsidP="005D70FC">
      <w:pPr>
        <w:pStyle w:val="FirstParagraph"/>
      </w:pPr>
      <w:r>
        <w:t>执行以下脚本即可</w:t>
      </w:r>
    </w:p>
    <w:p w14:paraId="71E17797" w14:textId="77777777" w:rsidR="005D70FC" w:rsidRDefault="005D70FC" w:rsidP="005D70FC">
      <w:pPr>
        <w:pStyle w:val="SourceCode"/>
      </w:pPr>
      <w:r>
        <w:rPr>
          <w:rStyle w:val="VerbatimChar"/>
        </w:rPr>
        <w:t>#!/bin/bash</w:t>
      </w:r>
      <w:r>
        <w:br/>
      </w:r>
      <w:r>
        <w:rPr>
          <w:rStyle w:val="VerbatimChar"/>
        </w:rPr>
        <w:t>#epel</w:t>
      </w:r>
      <w:r>
        <w:rPr>
          <w:rStyle w:val="VerbatimChar"/>
        </w:rPr>
        <w:t>源更新脚本</w:t>
      </w:r>
      <w:r>
        <w:br/>
      </w:r>
      <w:r>
        <w:lastRenderedPageBreak/>
        <w:br/>
      </w:r>
      <w:r>
        <w:rPr>
          <w:rStyle w:val="VerbatimChar"/>
        </w:rPr>
        <w:t>#</w:t>
      </w:r>
      <w:r>
        <w:rPr>
          <w:rStyle w:val="VerbatimChar"/>
        </w:rPr>
        <w:t>安装</w:t>
      </w:r>
      <w:r>
        <w:rPr>
          <w:rStyle w:val="VerbatimChar"/>
        </w:rPr>
        <w:t>epel</w:t>
      </w:r>
      <w:r>
        <w:rPr>
          <w:rStyle w:val="VerbatimChar"/>
        </w:rPr>
        <w:t>包</w:t>
      </w:r>
      <w:r>
        <w:br/>
      </w:r>
      <w:r>
        <w:rPr>
          <w:rStyle w:val="VerbatimChar"/>
        </w:rPr>
        <w:t>rpm  -ivh http://dl.fedoraproject.org/pub/epel/7/x86_64/e/epel-release-7-9.noarch.rpm</w:t>
      </w:r>
      <w:r>
        <w:br/>
      </w:r>
      <w:r>
        <w:rPr>
          <w:rStyle w:val="VerbatimChar"/>
        </w:rPr>
        <w:t>#yum install epel-release -y</w:t>
      </w:r>
      <w:r>
        <w:br/>
      </w:r>
      <w:r>
        <w:rPr>
          <w:rStyle w:val="VerbatimChar"/>
        </w:rPr>
        <w:t>cd /yum/</w:t>
      </w:r>
      <w:r>
        <w:br/>
      </w:r>
      <w:r>
        <w:br/>
      </w:r>
      <w:r>
        <w:rPr>
          <w:rStyle w:val="VerbatimChar"/>
        </w:rPr>
        <w:t>cat &lt;&lt; EOF &gt; sync-epel.sh</w:t>
      </w:r>
      <w:r>
        <w:br/>
      </w:r>
      <w:r>
        <w:rPr>
          <w:rStyle w:val="VerbatimChar"/>
        </w:rPr>
        <w:t>#!/bin/bash</w:t>
      </w:r>
      <w:r>
        <w:br/>
      </w:r>
      <w:r>
        <w:br/>
      </w:r>
      <w:r>
        <w:rPr>
          <w:rStyle w:val="VerbatimChar"/>
        </w:rPr>
        <w:t>BASEDIR=/yum/</w:t>
      </w:r>
      <w:r>
        <w:br/>
      </w:r>
      <w:r w:rsidR="00B7080D">
        <w:rPr>
          <w:rStyle w:val="VerbatimChar"/>
        </w:rPr>
        <w:t xml:space="preserve">mkdir -p </w:t>
      </w:r>
      <w:r>
        <w:rPr>
          <w:rStyle w:val="VerbatimChar"/>
        </w:rPr>
        <w:t xml:space="preserve">$BASEDIR </w:t>
      </w:r>
      <w:r>
        <w:br/>
      </w:r>
      <w:r w:rsidR="00B7080D">
        <w:rPr>
          <w:rStyle w:val="VerbatimChar"/>
        </w:rPr>
        <w:t xml:space="preserve">cd </w:t>
      </w:r>
      <w:r>
        <w:rPr>
          <w:rStyle w:val="VerbatimChar"/>
        </w:rPr>
        <w:t>$BASEDIR</w:t>
      </w:r>
      <w:r>
        <w:br/>
      </w:r>
      <w:r>
        <w:br/>
      </w:r>
      <w:r>
        <w:rPr>
          <w:rStyle w:val="VerbatimChar"/>
        </w:rPr>
        <w:t>reposync -n -r epel</w:t>
      </w:r>
      <w:r>
        <w:br/>
      </w:r>
      <w:r>
        <w:rPr>
          <w:rStyle w:val="VerbatimChar"/>
        </w:rPr>
        <w:t>repomanage -o -c epel | xargs rm -fv</w:t>
      </w:r>
      <w:r>
        <w:br/>
      </w:r>
      <w:r>
        <w:rPr>
          <w:rStyle w:val="VerbatimChar"/>
        </w:rPr>
        <w:t>createrepo epel</w:t>
      </w:r>
      <w:r>
        <w:br/>
      </w:r>
      <w:r>
        <w:rPr>
          <w:rStyle w:val="VerbatimChar"/>
        </w:rPr>
        <w:t>EOF</w:t>
      </w:r>
      <w:r>
        <w:br/>
      </w:r>
      <w:r>
        <w:br/>
      </w:r>
      <w:r>
        <w:rPr>
          <w:rStyle w:val="VerbatimChar"/>
        </w:rPr>
        <w:t>chmod 755 sync-epel.sh</w:t>
      </w:r>
      <w:r>
        <w:br/>
      </w:r>
      <w:r>
        <w:rPr>
          <w:rStyle w:val="VerbatimChar"/>
        </w:rPr>
        <w:t>sh sync-epel.sh</w:t>
      </w:r>
    </w:p>
    <w:p w14:paraId="71B5BF6F" w14:textId="77777777" w:rsidR="005D70FC" w:rsidRDefault="005D70FC" w:rsidP="005D70FC">
      <w:pPr>
        <w:pStyle w:val="FirstParagraph"/>
      </w:pPr>
      <w:r>
        <w:t xml:space="preserve">在无网络的情况下，可以提前准备好 </w:t>
      </w:r>
      <w:r>
        <w:rPr>
          <w:rStyle w:val="VerbatimChar"/>
        </w:rPr>
        <w:t>epel</w:t>
      </w:r>
      <w:r>
        <w:rPr>
          <w:rStyle w:val="VerbatimChar"/>
        </w:rPr>
        <w:t>本地源</w:t>
      </w:r>
      <w:r>
        <w:t xml:space="preserve"> ，并复制到 </w:t>
      </w:r>
      <w:r>
        <w:rPr>
          <w:rStyle w:val="VerbatimChar"/>
        </w:rPr>
        <w:t>/yum/epel</w:t>
      </w:r>
      <w:r>
        <w:t xml:space="preserve"> 目录下。</w:t>
      </w:r>
    </w:p>
    <w:p w14:paraId="647DEE99" w14:textId="77777777" w:rsidR="005D70FC" w:rsidRDefault="005D70FC" w:rsidP="005D70FC">
      <w:pPr>
        <w:pStyle w:val="4"/>
      </w:pPr>
      <w:bookmarkStart w:id="117" w:name="配置repo"/>
      <w:bookmarkEnd w:id="117"/>
      <w:r>
        <w:t>1.2 配置repo</w:t>
      </w:r>
    </w:p>
    <w:p w14:paraId="4E37455D" w14:textId="77777777" w:rsidR="005D70FC" w:rsidRDefault="005D70FC" w:rsidP="005D70FC">
      <w:pPr>
        <w:numPr>
          <w:ilvl w:val="0"/>
          <w:numId w:val="5"/>
        </w:numPr>
      </w:pPr>
      <w:r>
        <w:t>先做好备份</w:t>
      </w:r>
    </w:p>
    <w:p w14:paraId="396CDC33" w14:textId="77777777" w:rsidR="005D70FC" w:rsidRDefault="005D70FC" w:rsidP="005D70FC">
      <w:pPr>
        <w:pStyle w:val="SourceCode"/>
      </w:pPr>
      <w:r>
        <w:rPr>
          <w:rStyle w:val="VerbatimChar"/>
        </w:rPr>
        <w:t>$ cp -r /etc/yum.repos.d /etc/yum.repos.d.bak</w:t>
      </w:r>
      <w:r>
        <w:br/>
      </w:r>
      <w:r>
        <w:rPr>
          <w:rStyle w:val="VerbatimChar"/>
        </w:rPr>
        <w:t>$ cd /etc/yum.repos.d</w:t>
      </w:r>
      <w:r>
        <w:br/>
      </w:r>
      <w:r>
        <w:rPr>
          <w:rStyle w:val="VerbatimChar"/>
        </w:rPr>
        <w:t>$ rm -f ./*</w:t>
      </w:r>
    </w:p>
    <w:p w14:paraId="20485B15" w14:textId="77777777" w:rsidR="005D70FC" w:rsidRDefault="005D70FC" w:rsidP="005D70FC">
      <w:pPr>
        <w:numPr>
          <w:ilvl w:val="0"/>
          <w:numId w:val="5"/>
        </w:numPr>
      </w:pPr>
      <w:r>
        <w:t>CentOS-Base源</w:t>
      </w:r>
    </w:p>
    <w:p w14:paraId="12DB0435" w14:textId="77777777" w:rsidR="005D70FC" w:rsidRDefault="005D70FC" w:rsidP="005D70FC">
      <w:pPr>
        <w:pStyle w:val="SourceCode"/>
      </w:pPr>
      <w:r>
        <w:rPr>
          <w:rStyle w:val="VerbatimChar"/>
        </w:rPr>
        <w:t>$ vim CentOS-Server.repo</w:t>
      </w:r>
    </w:p>
    <w:p w14:paraId="773D14FB" w14:textId="77777777" w:rsidR="005D70FC" w:rsidRDefault="005D70FC" w:rsidP="005D70FC">
      <w:pPr>
        <w:pStyle w:val="FirstParagraph"/>
      </w:pPr>
      <w:r>
        <w:t xml:space="preserve">将以下内容写入 </w:t>
      </w:r>
      <w:r>
        <w:rPr>
          <w:rStyle w:val="VerbatimChar"/>
        </w:rPr>
        <w:t>CentOS-Server.repo</w:t>
      </w:r>
    </w:p>
    <w:p w14:paraId="7D5AD611" w14:textId="77777777" w:rsidR="005D70FC" w:rsidRDefault="005D70FC" w:rsidP="005D70FC">
      <w:pPr>
        <w:pStyle w:val="SourceCode"/>
      </w:pPr>
      <w:r>
        <w:rPr>
          <w:rStyle w:val="VerbatimChar"/>
        </w:rPr>
        <w:t>[CentOS-Base]</w:t>
      </w:r>
      <w:r>
        <w:br/>
      </w:r>
      <w:r>
        <w:rPr>
          <w:rStyle w:val="VerbatimChar"/>
        </w:rPr>
        <w:t>name=CentOS-$releasever - Base</w:t>
      </w:r>
      <w:r>
        <w:br/>
      </w:r>
      <w:r>
        <w:rPr>
          <w:rStyle w:val="VerbatimChar"/>
        </w:rPr>
        <w:t>baseurl=file:///yum/base/</w:t>
      </w:r>
      <w:r>
        <w:br/>
      </w:r>
      <w:r>
        <w:rPr>
          <w:rStyle w:val="VerbatimChar"/>
        </w:rPr>
        <w:t>enable=1</w:t>
      </w:r>
      <w:r>
        <w:br/>
      </w:r>
      <w:r>
        <w:rPr>
          <w:rStyle w:val="VerbatimChar"/>
        </w:rPr>
        <w:t>gpgcheck=0</w:t>
      </w:r>
      <w:r>
        <w:br/>
      </w:r>
      <w:r>
        <w:rPr>
          <w:rStyle w:val="VerbatimChar"/>
        </w:rPr>
        <w:t>gpgkey=file:///etc/pki/rpm-gpg/RPM-GPG-KEY-CentOS-7</w:t>
      </w:r>
    </w:p>
    <w:p w14:paraId="20D3582B" w14:textId="77777777" w:rsidR="005D70FC" w:rsidRDefault="005D70FC" w:rsidP="005D70FC">
      <w:pPr>
        <w:pStyle w:val="FirstParagraph"/>
        <w:rPr>
          <w:lang w:eastAsia="zh-CN"/>
        </w:rPr>
      </w:pPr>
      <w:r>
        <w:rPr>
          <w:rStyle w:val="VerbatimChar"/>
          <w:lang w:eastAsia="zh-CN"/>
        </w:rPr>
        <w:lastRenderedPageBreak/>
        <w:t>Base</w:t>
      </w:r>
      <w:r>
        <w:rPr>
          <w:lang w:eastAsia="zh-CN"/>
        </w:rPr>
        <w:t xml:space="preserve"> 写为其他也可以，</w:t>
      </w:r>
      <w:r>
        <w:rPr>
          <w:rStyle w:val="VerbatimChar"/>
          <w:lang w:eastAsia="zh-CN"/>
        </w:rPr>
        <w:t>gpgcheck</w:t>
      </w:r>
      <w:r>
        <w:rPr>
          <w:lang w:eastAsia="zh-CN"/>
        </w:rPr>
        <w:t xml:space="preserve"> 为软件包签名的验证，以防软件包损坏或被篡改，这里选择关闭。</w:t>
      </w:r>
    </w:p>
    <w:p w14:paraId="66EA2530" w14:textId="77777777" w:rsidR="005D70FC" w:rsidRDefault="005D70FC" w:rsidP="005D70FC">
      <w:pPr>
        <w:numPr>
          <w:ilvl w:val="0"/>
          <w:numId w:val="5"/>
        </w:numPr>
      </w:pPr>
      <w:r>
        <w:t>epel源</w:t>
      </w:r>
    </w:p>
    <w:p w14:paraId="3FA18BC9" w14:textId="77777777" w:rsidR="005D70FC" w:rsidRDefault="005D70FC" w:rsidP="005D70FC">
      <w:pPr>
        <w:pStyle w:val="SourceCode"/>
      </w:pPr>
      <w:r>
        <w:rPr>
          <w:rStyle w:val="VerbatimChar"/>
        </w:rPr>
        <w:t>$ vim /etc/yum.repos.d/epel-Server</w:t>
      </w:r>
    </w:p>
    <w:p w14:paraId="337C86B2" w14:textId="77777777" w:rsidR="005D70FC" w:rsidRDefault="005D70FC" w:rsidP="005D70FC">
      <w:pPr>
        <w:pStyle w:val="FirstParagraph"/>
      </w:pPr>
      <w:r>
        <w:t xml:space="preserve">将以下内容写入 </w:t>
      </w:r>
      <w:r>
        <w:rPr>
          <w:rStyle w:val="VerbatimChar"/>
        </w:rPr>
        <w:t>epel-Server</w:t>
      </w:r>
    </w:p>
    <w:p w14:paraId="4B482AFD" w14:textId="77777777" w:rsidR="005D70FC" w:rsidRDefault="005D70FC" w:rsidP="005D70FC">
      <w:pPr>
        <w:pStyle w:val="SourceCode"/>
      </w:pPr>
      <w:r>
        <w:rPr>
          <w:rStyle w:val="VerbatimChar"/>
        </w:rPr>
        <w:t>[epel-Server]</w:t>
      </w:r>
      <w:r>
        <w:br/>
      </w:r>
      <w:r>
        <w:rPr>
          <w:rStyle w:val="VerbatimChar"/>
        </w:rPr>
        <w:t>name=epel-Server</w:t>
      </w:r>
      <w:r>
        <w:br/>
      </w:r>
      <w:r>
        <w:rPr>
          <w:rStyle w:val="VerbatimChar"/>
        </w:rPr>
        <w:t>baseurl=file:///yum/epel</w:t>
      </w:r>
      <w:r>
        <w:br/>
      </w:r>
      <w:r>
        <w:rPr>
          <w:rStyle w:val="VerbatimChar"/>
        </w:rPr>
        <w:t>enable=1</w:t>
      </w:r>
      <w:r>
        <w:br/>
      </w:r>
      <w:r>
        <w:rPr>
          <w:rStyle w:val="VerbatimChar"/>
        </w:rPr>
        <w:t>gpgcheck=0</w:t>
      </w:r>
      <w:r>
        <w:br/>
      </w:r>
      <w:r>
        <w:rPr>
          <w:rStyle w:val="VerbatimChar"/>
        </w:rPr>
        <w:t>gpgkey=file:///etc/pki/rpm-gpg/RPM-GPG-KEY-EPEL-7</w:t>
      </w:r>
    </w:p>
    <w:p w14:paraId="2AA5FAF6" w14:textId="77777777" w:rsidR="005D70FC" w:rsidRDefault="005D70FC" w:rsidP="005D70FC">
      <w:pPr>
        <w:pStyle w:val="4"/>
      </w:pPr>
      <w:bookmarkStart w:id="118" w:name="更新软件包缓存"/>
      <w:bookmarkEnd w:id="118"/>
      <w:r>
        <w:t>1.3 更新软件包缓存</w:t>
      </w:r>
    </w:p>
    <w:p w14:paraId="3C997B0C" w14:textId="77777777" w:rsidR="005D70FC" w:rsidRDefault="005D70FC" w:rsidP="005D70FC">
      <w:pPr>
        <w:pStyle w:val="SourceCode"/>
      </w:pPr>
      <w:r>
        <w:rPr>
          <w:rStyle w:val="VerbatimChar"/>
        </w:rPr>
        <w:t>$ yum clean all</w:t>
      </w:r>
      <w:r>
        <w:br/>
      </w:r>
      <w:r>
        <w:rPr>
          <w:rStyle w:val="VerbatimChar"/>
        </w:rPr>
        <w:t>$ yum makecache</w:t>
      </w:r>
    </w:p>
    <w:p w14:paraId="6712405E" w14:textId="77777777" w:rsidR="005D70FC" w:rsidRDefault="005D70FC" w:rsidP="005D70FC">
      <w:pPr>
        <w:pStyle w:val="FirstParagraph"/>
      </w:pPr>
      <w:r>
        <w:t>这样服务端的 yum 源就配置好了，可以简单地验证是否正常。</w:t>
      </w:r>
    </w:p>
    <w:p w14:paraId="423C3B27" w14:textId="77777777" w:rsidR="005D70FC" w:rsidRDefault="005D70FC" w:rsidP="005D70FC">
      <w:pPr>
        <w:pStyle w:val="SourceCode"/>
      </w:pPr>
      <w:r>
        <w:rPr>
          <w:rStyle w:val="VerbatimChar"/>
        </w:rPr>
        <w:t>$ yum install tree -y</w:t>
      </w:r>
    </w:p>
    <w:p w14:paraId="1BB61B51" w14:textId="77777777" w:rsidR="005D70FC" w:rsidRDefault="005D70FC" w:rsidP="005D70FC">
      <w:pPr>
        <w:pStyle w:val="4"/>
      </w:pPr>
      <w:bookmarkStart w:id="119" w:name="ftp服务器配置"/>
      <w:bookmarkEnd w:id="119"/>
      <w:r>
        <w:t>1.4 ftp服务器配置</w:t>
      </w:r>
    </w:p>
    <w:p w14:paraId="3442A53A" w14:textId="77777777" w:rsidR="005D70FC" w:rsidRDefault="005D70FC" w:rsidP="005D70FC">
      <w:pPr>
        <w:pStyle w:val="FirstParagraph"/>
      </w:pPr>
      <w:r>
        <w:t>我们通过在服务端的 ftp服务，实现局域网的 yum源的搭建。</w:t>
      </w:r>
    </w:p>
    <w:p w14:paraId="7BC981C0" w14:textId="77777777" w:rsidR="005D70FC" w:rsidRDefault="005D70FC" w:rsidP="005D70FC">
      <w:pPr>
        <w:numPr>
          <w:ilvl w:val="0"/>
          <w:numId w:val="5"/>
        </w:numPr>
      </w:pPr>
      <w:r>
        <w:t>ftp 安装</w:t>
      </w:r>
    </w:p>
    <w:p w14:paraId="7C83A13A" w14:textId="77777777" w:rsidR="005D70FC" w:rsidRDefault="005D70FC" w:rsidP="005D70FC">
      <w:pPr>
        <w:pStyle w:val="SourceCode"/>
      </w:pPr>
      <w:r>
        <w:rPr>
          <w:rStyle w:val="VerbatimChar"/>
        </w:rPr>
        <w:t>$ yum install vsftpd -y</w:t>
      </w:r>
    </w:p>
    <w:p w14:paraId="60CD1F49" w14:textId="77777777" w:rsidR="005D70FC" w:rsidRDefault="005D70FC" w:rsidP="005D70FC">
      <w:pPr>
        <w:numPr>
          <w:ilvl w:val="0"/>
          <w:numId w:val="5"/>
        </w:numPr>
      </w:pPr>
      <w:r>
        <w:t>ftp 配置</w:t>
      </w:r>
      <w:r>
        <w:br/>
        <w:t xml:space="preserve">编辑 </w:t>
      </w:r>
      <w:r>
        <w:rPr>
          <w:rStyle w:val="VerbatimChar"/>
        </w:rPr>
        <w:t>/etc/vsftpd/vsftpd.conf</w:t>
      </w:r>
    </w:p>
    <w:p w14:paraId="38361F0B" w14:textId="77777777" w:rsidR="005D70FC" w:rsidRDefault="005D70FC" w:rsidP="005D70FC">
      <w:pPr>
        <w:pStyle w:val="SourceCode"/>
      </w:pPr>
      <w:r>
        <w:rPr>
          <w:rStyle w:val="VerbatimChar"/>
        </w:rPr>
        <w:t>$ echo "anon_root=/yum/" &gt;&gt; /etc/vsftpd/vsftpd.conf</w:t>
      </w:r>
    </w:p>
    <w:p w14:paraId="0F51B593" w14:textId="77777777" w:rsidR="005D70FC" w:rsidRDefault="005D70FC" w:rsidP="005D70FC">
      <w:pPr>
        <w:numPr>
          <w:ilvl w:val="0"/>
          <w:numId w:val="5"/>
        </w:numPr>
      </w:pPr>
      <w:r>
        <w:t>ftp 服务启动</w:t>
      </w:r>
    </w:p>
    <w:p w14:paraId="4CAF944E" w14:textId="77777777" w:rsidR="005D70FC" w:rsidRDefault="005D70FC" w:rsidP="005D70FC">
      <w:pPr>
        <w:pStyle w:val="SourceCode"/>
      </w:pPr>
      <w:r>
        <w:rPr>
          <w:rStyle w:val="VerbatimChar"/>
        </w:rPr>
        <w:t>$ systemctl start  vsftpd       #</w:t>
      </w:r>
      <w:r>
        <w:rPr>
          <w:rStyle w:val="VerbatimChar"/>
        </w:rPr>
        <w:t>启动服务</w:t>
      </w:r>
      <w:r>
        <w:br/>
      </w:r>
      <w:r>
        <w:rPr>
          <w:rStyle w:val="VerbatimChar"/>
        </w:rPr>
        <w:t>$ systemctl enable vsftpd       #</w:t>
      </w:r>
      <w:r>
        <w:rPr>
          <w:rStyle w:val="VerbatimChar"/>
        </w:rPr>
        <w:t>启用开机启动</w:t>
      </w:r>
      <w:r>
        <w:br/>
      </w:r>
      <w:r>
        <w:rPr>
          <w:rStyle w:val="VerbatimChar"/>
        </w:rPr>
        <w:t>Created symlink from /etc/systemd/system/multi-user.target.wants/vsftpd.service to /usr/lib/systemd/system/vsftpd.service.</w:t>
      </w:r>
    </w:p>
    <w:p w14:paraId="06D94E41" w14:textId="77777777" w:rsidR="005D70FC" w:rsidRDefault="005D70FC" w:rsidP="005D70FC">
      <w:pPr>
        <w:pStyle w:val="3"/>
        <w:rPr>
          <w:lang w:eastAsia="zh-CN"/>
        </w:rPr>
      </w:pPr>
      <w:bookmarkStart w:id="120" w:name="客户端"/>
      <w:bookmarkStart w:id="121" w:name="_Toc483318251"/>
      <w:bookmarkEnd w:id="120"/>
      <w:r>
        <w:rPr>
          <w:lang w:eastAsia="zh-CN"/>
        </w:rPr>
        <w:lastRenderedPageBreak/>
        <w:t>2. 客户端</w:t>
      </w:r>
      <w:bookmarkEnd w:id="121"/>
    </w:p>
    <w:p w14:paraId="599BC5E4" w14:textId="77777777" w:rsidR="005D70FC" w:rsidRDefault="005D70FC" w:rsidP="005D70FC">
      <w:pPr>
        <w:pStyle w:val="FirstParagraph"/>
        <w:rPr>
          <w:lang w:eastAsia="zh-CN"/>
        </w:rPr>
      </w:pPr>
      <w:r>
        <w:rPr>
          <w:lang w:eastAsia="zh-CN"/>
        </w:rPr>
        <w:t>客户端的配置相对来说会快很多，只需要修改</w:t>
      </w:r>
      <w:r>
        <w:rPr>
          <w:rStyle w:val="VerbatimChar"/>
          <w:lang w:eastAsia="zh-CN"/>
        </w:rPr>
        <w:t>repo</w:t>
      </w:r>
      <w:r>
        <w:rPr>
          <w:lang w:eastAsia="zh-CN"/>
        </w:rPr>
        <w:t xml:space="preserve"> 文件即可</w:t>
      </w:r>
    </w:p>
    <w:p w14:paraId="48039119" w14:textId="77777777" w:rsidR="005D70FC" w:rsidRDefault="005D70FC" w:rsidP="005D70FC">
      <w:pPr>
        <w:pStyle w:val="4"/>
      </w:pPr>
      <w:bookmarkStart w:id="122" w:name="配置-repo"/>
      <w:bookmarkEnd w:id="122"/>
      <w:r>
        <w:t>2.1 配置 repo</w:t>
      </w:r>
    </w:p>
    <w:p w14:paraId="4BE23AAE" w14:textId="77777777" w:rsidR="005D70FC" w:rsidRDefault="005D70FC" w:rsidP="005D70FC">
      <w:pPr>
        <w:pStyle w:val="SourceCode"/>
      </w:pPr>
      <w:r>
        <w:rPr>
          <w:rStyle w:val="VerbatimChar"/>
        </w:rPr>
        <w:t>$ cp -r /etc/yum.repos.d /etc/yum.repos.d.bak</w:t>
      </w:r>
      <w:r>
        <w:br/>
      </w:r>
      <w:r>
        <w:rPr>
          <w:rStyle w:val="VerbatimChar"/>
        </w:rPr>
        <w:t>$ cd /etc/yum.repos.d</w:t>
      </w:r>
      <w:r>
        <w:br/>
      </w:r>
      <w:r>
        <w:rPr>
          <w:rStyle w:val="VerbatimChar"/>
        </w:rPr>
        <w:t>$ rm -f ./*</w:t>
      </w:r>
    </w:p>
    <w:p w14:paraId="40F213CE" w14:textId="77777777" w:rsidR="005D70FC" w:rsidRDefault="005D70FC" w:rsidP="005D70FC">
      <w:pPr>
        <w:numPr>
          <w:ilvl w:val="0"/>
          <w:numId w:val="5"/>
        </w:numPr>
      </w:pPr>
      <w:r>
        <w:t>CentOS-Base源</w:t>
      </w:r>
    </w:p>
    <w:p w14:paraId="21EEA393" w14:textId="77777777" w:rsidR="005D70FC" w:rsidRDefault="005D70FC" w:rsidP="005D70FC">
      <w:pPr>
        <w:pStyle w:val="SourceCode"/>
      </w:pPr>
      <w:r>
        <w:rPr>
          <w:rStyle w:val="VerbatimChar"/>
        </w:rPr>
        <w:t>$ vim CentOS-Client.repo</w:t>
      </w:r>
    </w:p>
    <w:p w14:paraId="5B05FACB" w14:textId="77777777" w:rsidR="005D70FC" w:rsidRDefault="005D70FC" w:rsidP="005D70FC">
      <w:pPr>
        <w:pStyle w:val="FirstParagraph"/>
      </w:pPr>
      <w:r>
        <w:t xml:space="preserve">将以下内容写入 </w:t>
      </w:r>
      <w:r>
        <w:rPr>
          <w:rStyle w:val="VerbatimChar"/>
        </w:rPr>
        <w:t>CentOS-Client.repo</w:t>
      </w:r>
    </w:p>
    <w:p w14:paraId="0F732706" w14:textId="77777777" w:rsidR="005D70FC" w:rsidRDefault="005D70FC" w:rsidP="005D70FC">
      <w:pPr>
        <w:pStyle w:val="SourceCode"/>
      </w:pPr>
      <w:r>
        <w:rPr>
          <w:rStyle w:val="VerbatimChar"/>
        </w:rPr>
        <w:t>[CentOS-Media]</w:t>
      </w:r>
      <w:r>
        <w:br/>
      </w:r>
      <w:r>
        <w:rPr>
          <w:rStyle w:val="VerbatimChar"/>
        </w:rPr>
        <w:t>name=CentOS-$releasever - Media</w:t>
      </w:r>
      <w:r>
        <w:br/>
      </w:r>
      <w:r>
        <w:rPr>
          <w:rStyle w:val="VerbatimChar"/>
        </w:rPr>
        <w:t>baseurl=ftp://&lt;hostname&gt;/base      #&lt;hostname&gt;</w:t>
      </w:r>
      <w:r>
        <w:rPr>
          <w:rStyle w:val="VerbatimChar"/>
        </w:rPr>
        <w:t>也可以写</w:t>
      </w:r>
      <w:r>
        <w:rPr>
          <w:rStyle w:val="VerbatimChar"/>
        </w:rPr>
        <w:t>IP</w:t>
      </w:r>
      <w:r>
        <w:br/>
      </w:r>
      <w:r>
        <w:rPr>
          <w:rStyle w:val="VerbatimChar"/>
        </w:rPr>
        <w:t>enable=1</w:t>
      </w:r>
      <w:r>
        <w:br/>
      </w:r>
      <w:r>
        <w:rPr>
          <w:rStyle w:val="VerbatimChar"/>
        </w:rPr>
        <w:t>gpgcheck=0</w:t>
      </w:r>
      <w:r>
        <w:br/>
      </w:r>
      <w:r>
        <w:rPr>
          <w:rStyle w:val="VerbatimChar"/>
        </w:rPr>
        <w:t>gpgkey=file:///etc/pki/rpm-gpg/RPM-GPG-KEY-CentOS-7</w:t>
      </w:r>
    </w:p>
    <w:p w14:paraId="4FACCC86" w14:textId="77777777" w:rsidR="005D70FC" w:rsidRDefault="005D70FC" w:rsidP="005D70FC">
      <w:pPr>
        <w:numPr>
          <w:ilvl w:val="0"/>
          <w:numId w:val="5"/>
        </w:numPr>
      </w:pPr>
      <w:r>
        <w:t>epel源</w:t>
      </w:r>
    </w:p>
    <w:p w14:paraId="332F0520" w14:textId="77777777" w:rsidR="005D70FC" w:rsidRDefault="005D70FC" w:rsidP="005D70FC">
      <w:pPr>
        <w:pStyle w:val="SourceCode"/>
      </w:pPr>
      <w:r>
        <w:rPr>
          <w:rStyle w:val="VerbatimChar"/>
        </w:rPr>
        <w:t>$ vim /etc/yum.repos.d/epel-Client</w:t>
      </w:r>
    </w:p>
    <w:p w14:paraId="2DE46B4D" w14:textId="77777777" w:rsidR="005D70FC" w:rsidRDefault="005D70FC" w:rsidP="005D70FC">
      <w:pPr>
        <w:pStyle w:val="FirstParagraph"/>
      </w:pPr>
      <w:r>
        <w:t xml:space="preserve">将以下内容写入 </w:t>
      </w:r>
      <w:r>
        <w:rPr>
          <w:rStyle w:val="VerbatimChar"/>
        </w:rPr>
        <w:t>epel-Client</w:t>
      </w:r>
    </w:p>
    <w:p w14:paraId="2EF5382C" w14:textId="77777777" w:rsidR="005D70FC" w:rsidRDefault="005D70FC" w:rsidP="005D70FC">
      <w:pPr>
        <w:pStyle w:val="SourceCode"/>
      </w:pPr>
      <w:r>
        <w:rPr>
          <w:rStyle w:val="VerbatimChar"/>
        </w:rPr>
        <w:t>[epel-Client]</w:t>
      </w:r>
      <w:r>
        <w:br/>
      </w:r>
      <w:r>
        <w:rPr>
          <w:rStyle w:val="VerbatimChar"/>
        </w:rPr>
        <w:t>name=epel-Client</w:t>
      </w:r>
      <w:r>
        <w:br/>
      </w:r>
      <w:r>
        <w:rPr>
          <w:rStyle w:val="VerbatimChar"/>
        </w:rPr>
        <w:t>baseurl=ftp://&lt;hostname&gt;/epel      #&lt;hostname&gt;</w:t>
      </w:r>
      <w:r>
        <w:rPr>
          <w:rStyle w:val="VerbatimChar"/>
        </w:rPr>
        <w:t>也可以写</w:t>
      </w:r>
      <w:r>
        <w:rPr>
          <w:rStyle w:val="VerbatimChar"/>
        </w:rPr>
        <w:t>IP</w:t>
      </w:r>
      <w:r>
        <w:br/>
      </w:r>
      <w:r>
        <w:rPr>
          <w:rStyle w:val="VerbatimChar"/>
        </w:rPr>
        <w:t>enable=1</w:t>
      </w:r>
      <w:r>
        <w:br/>
      </w:r>
      <w:r>
        <w:rPr>
          <w:rStyle w:val="VerbatimChar"/>
        </w:rPr>
        <w:t>gpgcheck=0</w:t>
      </w:r>
      <w:r>
        <w:br/>
      </w:r>
      <w:r>
        <w:rPr>
          <w:rStyle w:val="VerbatimChar"/>
        </w:rPr>
        <w:t>gpgkey=file:///etc/pki/rpm-gpg/RPM-GPG-KEY-EPEL-7</w:t>
      </w:r>
    </w:p>
    <w:p w14:paraId="1078C99A" w14:textId="77777777" w:rsidR="005D70FC" w:rsidRDefault="005D70FC" w:rsidP="005D70FC">
      <w:pPr>
        <w:pStyle w:val="4"/>
      </w:pPr>
      <w:bookmarkStart w:id="123" w:name="更新软件包缓存-1"/>
      <w:bookmarkEnd w:id="123"/>
      <w:r>
        <w:t>2.2 更新软件包缓存</w:t>
      </w:r>
    </w:p>
    <w:p w14:paraId="04DAD5B7" w14:textId="77777777" w:rsidR="005D70FC" w:rsidRDefault="005D70FC" w:rsidP="005D70FC">
      <w:pPr>
        <w:pStyle w:val="SourceCode"/>
      </w:pPr>
      <w:r>
        <w:rPr>
          <w:rStyle w:val="VerbatimChar"/>
        </w:rPr>
        <w:t>$ yum clean all</w:t>
      </w:r>
      <w:r>
        <w:br/>
      </w:r>
      <w:r>
        <w:rPr>
          <w:rStyle w:val="VerbatimChar"/>
        </w:rPr>
        <w:t>$ yum makecache</w:t>
      </w:r>
    </w:p>
    <w:p w14:paraId="5A458CDE" w14:textId="77777777" w:rsidR="005D70FC" w:rsidRDefault="005D70FC" w:rsidP="005D70FC">
      <w:pPr>
        <w:pStyle w:val="3"/>
      </w:pPr>
      <w:bookmarkStart w:id="124" w:name="碰到过的一些问题-1"/>
      <w:bookmarkStart w:id="125" w:name="_Toc483318252"/>
      <w:bookmarkEnd w:id="124"/>
      <w:r>
        <w:lastRenderedPageBreak/>
        <w:t>3.碰到过的一些问题</w:t>
      </w:r>
      <w:bookmarkEnd w:id="125"/>
    </w:p>
    <w:p w14:paraId="393A141D" w14:textId="77777777" w:rsidR="005D70FC" w:rsidRDefault="005D70FC" w:rsidP="005D70FC">
      <w:pPr>
        <w:pStyle w:val="4"/>
      </w:pPr>
      <w:bookmarkStart w:id="126" w:name="服务端"/>
      <w:bookmarkEnd w:id="126"/>
      <w:r>
        <w:t>3.1 服务端</w:t>
      </w:r>
    </w:p>
    <w:p w14:paraId="042272DB" w14:textId="77777777" w:rsidR="005D70FC" w:rsidRDefault="005D70FC" w:rsidP="005D70FC">
      <w:pPr>
        <w:numPr>
          <w:ilvl w:val="0"/>
          <w:numId w:val="5"/>
        </w:numPr>
      </w:pPr>
      <w:r>
        <w:t xml:space="preserve">未复制 </w:t>
      </w:r>
      <w:r>
        <w:rPr>
          <w:rStyle w:val="VerbatimChar"/>
        </w:rPr>
        <w:t>repodata</w:t>
      </w:r>
      <w:r>
        <w:t xml:space="preserve"> 目录导致 </w:t>
      </w:r>
      <w:r>
        <w:rPr>
          <w:rStyle w:val="VerbatimChar"/>
        </w:rPr>
        <w:t>repomd.xml</w:t>
      </w:r>
      <w:r>
        <w:t xml:space="preserve"> 缺失</w:t>
      </w:r>
    </w:p>
    <w:p w14:paraId="389CF8A0" w14:textId="77777777" w:rsidR="005D70FC" w:rsidRDefault="005D70FC" w:rsidP="005D70FC">
      <w:pPr>
        <w:pStyle w:val="SourceCode"/>
      </w:pPr>
      <w:r>
        <w:rPr>
          <w:rStyle w:val="VerbatimChar"/>
        </w:rPr>
        <w:t>failure: repodata/repomd.xml from Media: [Errno 256] No more mirrors to try.</w:t>
      </w:r>
      <w:r>
        <w:br/>
      </w:r>
      <w:r>
        <w:rPr>
          <w:rStyle w:val="VerbatimChar"/>
        </w:rPr>
        <w:t>file:///var/www/html/base/Packages/repodata/repomd.xml: [Errno 14] curl#37 - "Couldn't open file /yum/base/repodata/repomd.xml"</w:t>
      </w:r>
    </w:p>
    <w:p w14:paraId="78FAED62" w14:textId="77777777" w:rsidR="005D70FC" w:rsidRDefault="005D70FC" w:rsidP="005D70FC">
      <w:pPr>
        <w:numPr>
          <w:ilvl w:val="0"/>
          <w:numId w:val="5"/>
        </w:numPr>
      </w:pPr>
      <w:r>
        <w:t xml:space="preserve">repo文件中 </w:t>
      </w:r>
      <w:r>
        <w:rPr>
          <w:rStyle w:val="VerbatimChar"/>
        </w:rPr>
        <w:t>baseurl</w:t>
      </w:r>
      <w:r>
        <w:t xml:space="preserve"> 写成了 </w:t>
      </w:r>
      <w:r>
        <w:rPr>
          <w:rStyle w:val="VerbatimChar"/>
        </w:rPr>
        <w:t>mirrorlist</w:t>
      </w:r>
      <w:r>
        <w:t xml:space="preserve"> 导致以下问题： 无法找到有效的 baseurl</w:t>
      </w:r>
    </w:p>
    <w:p w14:paraId="4D71D1F2" w14:textId="77777777" w:rsidR="005D70FC" w:rsidRDefault="005D70FC" w:rsidP="005D70FC">
      <w:pPr>
        <w:pStyle w:val="SourceCode"/>
      </w:pPr>
      <w:r>
        <w:rPr>
          <w:rStyle w:val="VerbatimChar"/>
        </w:rPr>
        <w:t>One of the configured repositories failed (Unknown),</w:t>
      </w:r>
      <w:r>
        <w:br/>
      </w:r>
      <w:r>
        <w:rPr>
          <w:rStyle w:val="VerbatimChar"/>
        </w:rPr>
        <w:t xml:space="preserve"> and yum doesn't have enough cached data to continue. At this point the only</w:t>
      </w:r>
      <w:r>
        <w:br/>
      </w:r>
      <w:r>
        <w:rPr>
          <w:rStyle w:val="VerbatimChar"/>
        </w:rPr>
        <w:t xml:space="preserve"> safe thing yum can do is fail. There are a few ways to work "fix" this:</w:t>
      </w:r>
      <w:r>
        <w:br/>
      </w:r>
      <w:r>
        <w:br/>
      </w:r>
      <w:r>
        <w:rPr>
          <w:rStyle w:val="VerbatimChar"/>
        </w:rPr>
        <w:t xml:space="preserve">     1. Contact the upstream for the repository and get them to fix the problem.</w:t>
      </w:r>
      <w:r>
        <w:br/>
      </w:r>
      <w:r>
        <w:br/>
      </w:r>
      <w:r>
        <w:rPr>
          <w:rStyle w:val="VerbatimChar"/>
        </w:rPr>
        <w:t xml:space="preserve">     2. Reconfigure the baseurl/etc. for the repository, to point to a working</w:t>
      </w:r>
      <w:r>
        <w:br/>
      </w:r>
      <w:r>
        <w:rPr>
          <w:rStyle w:val="VerbatimChar"/>
        </w:rPr>
        <w:t xml:space="preserve">        upstream. This is most often useful if you are using a newer</w:t>
      </w:r>
      <w:r>
        <w:br/>
      </w:r>
      <w:r>
        <w:rPr>
          <w:rStyle w:val="VerbatimChar"/>
        </w:rPr>
        <w:t xml:space="preserve">        distribution release than is supported by the repository (and the</w:t>
      </w:r>
      <w:r>
        <w:br/>
      </w:r>
      <w:r>
        <w:rPr>
          <w:rStyle w:val="VerbatimChar"/>
        </w:rPr>
        <w:t xml:space="preserve">        packages for the previous distribution release still work).</w:t>
      </w:r>
      <w:r>
        <w:br/>
      </w:r>
      <w:r>
        <w:br/>
      </w:r>
      <w:r>
        <w:rPr>
          <w:rStyle w:val="VerbatimChar"/>
        </w:rPr>
        <w:t xml:space="preserve">     3. Disable the repository, so yum won't use it by default. Yum will then</w:t>
      </w:r>
      <w:r>
        <w:br/>
      </w:r>
      <w:r>
        <w:rPr>
          <w:rStyle w:val="VerbatimChar"/>
        </w:rPr>
        <w:t xml:space="preserve">        just ignore the repository until you permanently enable it again or use</w:t>
      </w:r>
      <w:r>
        <w:br/>
      </w:r>
      <w:r>
        <w:rPr>
          <w:rStyle w:val="VerbatimChar"/>
        </w:rPr>
        <w:t xml:space="preserve">        --enablerepo for temporary usage:</w:t>
      </w:r>
      <w:r>
        <w:br/>
      </w:r>
      <w:r>
        <w:br/>
      </w:r>
      <w:r>
        <w:rPr>
          <w:rStyle w:val="VerbatimChar"/>
        </w:rPr>
        <w:t xml:space="preserve">            yum-config-manager --disable &lt;repoid&gt;</w:t>
      </w:r>
      <w:r>
        <w:br/>
      </w:r>
      <w:r>
        <w:br/>
      </w:r>
      <w:r>
        <w:rPr>
          <w:rStyle w:val="VerbatimChar"/>
        </w:rPr>
        <w:t xml:space="preserve">     4. Configure the failing repository to be skipped, if it is unavailable.</w:t>
      </w:r>
      <w:r>
        <w:br/>
      </w:r>
      <w:r>
        <w:rPr>
          <w:rStyle w:val="VerbatimChar"/>
        </w:rPr>
        <w:t xml:space="preserve">        Note that yum will try to contact the repo. when it runs most commands,</w:t>
      </w:r>
      <w:r>
        <w:br/>
      </w:r>
      <w:r>
        <w:rPr>
          <w:rStyle w:val="VerbatimChar"/>
        </w:rPr>
        <w:t xml:space="preserve">        so will have to try and fail each time (and thus. yum will be be much</w:t>
      </w:r>
      <w:r>
        <w:br/>
      </w:r>
      <w:r>
        <w:rPr>
          <w:rStyle w:val="VerbatimChar"/>
        </w:rPr>
        <w:t xml:space="preserve">        slower). If it is a very temporary problem though, this is often a nice</w:t>
      </w:r>
      <w:r>
        <w:br/>
      </w:r>
      <w:r>
        <w:rPr>
          <w:rStyle w:val="VerbatimChar"/>
        </w:rPr>
        <w:t xml:space="preserve">        compromise:</w:t>
      </w:r>
      <w:r>
        <w:br/>
      </w:r>
      <w:r>
        <w:br/>
      </w:r>
      <w:r>
        <w:rPr>
          <w:rStyle w:val="VerbatimChar"/>
        </w:rPr>
        <w:lastRenderedPageBreak/>
        <w:t xml:space="preserve">            yum-config-manager --save --setopt=&lt;repoid&gt;.skip_if_unavailable=true</w:t>
      </w:r>
      <w:r>
        <w:br/>
      </w:r>
      <w:r>
        <w:br/>
      </w:r>
      <w:r>
        <w:rPr>
          <w:rStyle w:val="VerbatimChar"/>
        </w:rPr>
        <w:t>Cannot find a valid baseurl for repo: Media</w:t>
      </w:r>
    </w:p>
    <w:p w14:paraId="229008CF" w14:textId="77777777" w:rsidR="005D70FC" w:rsidRDefault="005D70FC" w:rsidP="005D70FC">
      <w:pPr>
        <w:pStyle w:val="4"/>
      </w:pPr>
      <w:bookmarkStart w:id="127" w:name="客户端-1"/>
      <w:bookmarkEnd w:id="127"/>
      <w:r>
        <w:t>3.2 客户端</w:t>
      </w:r>
    </w:p>
    <w:p w14:paraId="0AAEA327" w14:textId="77777777" w:rsidR="005D70FC" w:rsidRDefault="005D70FC" w:rsidP="005D70FC">
      <w:pPr>
        <w:numPr>
          <w:ilvl w:val="0"/>
          <w:numId w:val="5"/>
        </w:numPr>
      </w:pPr>
      <w:r>
        <w:t xml:space="preserve">服务端未禁用 </w:t>
      </w:r>
      <w:r>
        <w:rPr>
          <w:rStyle w:val="VerbatimChar"/>
        </w:rPr>
        <w:t>SELinux</w:t>
      </w:r>
      <w:r>
        <w:t xml:space="preserve"> 导致无法找到 </w:t>
      </w:r>
      <w:r>
        <w:rPr>
          <w:rStyle w:val="VerbatimChar"/>
        </w:rPr>
        <w:t>repomd.xml</w:t>
      </w:r>
      <w:r>
        <w:t xml:space="preserve"> 文件</w:t>
      </w:r>
    </w:p>
    <w:p w14:paraId="68B5BA40" w14:textId="77777777" w:rsidR="005D70FC" w:rsidRDefault="00BE22D6" w:rsidP="005D70FC">
      <w:pPr>
        <w:pStyle w:val="2"/>
        <w:rPr>
          <w:lang w:eastAsia="zh-CN"/>
        </w:rPr>
      </w:pPr>
      <w:bookmarkStart w:id="128" w:name="三ssh无密码访问"/>
      <w:bookmarkStart w:id="129" w:name="_Toc483318253"/>
      <w:bookmarkEnd w:id="128"/>
      <w:r>
        <w:rPr>
          <w:rFonts w:hint="eastAsia"/>
          <w:lang w:eastAsia="zh-CN"/>
        </w:rPr>
        <w:t>四</w:t>
      </w:r>
      <w:r>
        <w:rPr>
          <w:lang w:eastAsia="zh-CN"/>
        </w:rPr>
        <w:t>、SSH无密码访问</w:t>
      </w:r>
      <w:bookmarkEnd w:id="129"/>
    </w:p>
    <w:p w14:paraId="1EB7141A" w14:textId="77777777" w:rsidR="005D70FC" w:rsidRDefault="005D70FC" w:rsidP="005D70FC">
      <w:pPr>
        <w:pStyle w:val="FirstParagraph"/>
        <w:rPr>
          <w:lang w:eastAsia="zh-CN"/>
        </w:rPr>
      </w:pPr>
      <w:r>
        <w:rPr>
          <w:lang w:eastAsia="zh-CN"/>
        </w:rPr>
        <w:t>SSH是一种网络协议，用于计算机之间的加密登录。因为受版权和加密算法的限制，现在大多使用OpenSSH。OpenSSH是SSH的替代软件，而且是开源的。</w:t>
      </w:r>
    </w:p>
    <w:p w14:paraId="708ADDAB" w14:textId="77777777" w:rsidR="005D70FC" w:rsidRDefault="005D70FC" w:rsidP="005D70FC">
      <w:pPr>
        <w:pStyle w:val="a0"/>
        <w:rPr>
          <w:lang w:eastAsia="zh-CN"/>
        </w:rPr>
      </w:pPr>
      <w:r>
        <w:rPr>
          <w:lang w:eastAsia="zh-CN"/>
        </w:rPr>
        <w:t>http://www.ruanyifeng.com/blog/2011/12/ssh_remote_login.html</w:t>
      </w:r>
    </w:p>
    <w:p w14:paraId="1A66DA1E" w14:textId="77777777" w:rsidR="00D32F37" w:rsidRDefault="005D70FC" w:rsidP="00D32F37">
      <w:pPr>
        <w:pStyle w:val="FirstParagraph"/>
        <w:rPr>
          <w:lang w:eastAsia="zh-CN"/>
        </w:rPr>
      </w:pPr>
      <w:r>
        <w:rPr>
          <w:lang w:eastAsia="zh-CN"/>
        </w:rPr>
        <w:t xml:space="preserve">ssh的工作机制 </w:t>
      </w:r>
    </w:p>
    <w:p w14:paraId="76CA6113" w14:textId="77777777" w:rsidR="00D32F37" w:rsidRDefault="005D70FC" w:rsidP="00D32F37">
      <w:pPr>
        <w:pStyle w:val="FirstParagraph"/>
        <w:rPr>
          <w:lang w:eastAsia="zh-CN"/>
        </w:rPr>
      </w:pPr>
      <w:r>
        <w:rPr>
          <w:lang w:eastAsia="zh-CN"/>
        </w:rPr>
        <w:t xml:space="preserve">1. 远程主机收到用户的登录请求，把自己的公钥发给用户。 </w:t>
      </w:r>
    </w:p>
    <w:p w14:paraId="4CFB0E3D" w14:textId="77777777" w:rsidR="00D32F37" w:rsidRDefault="005D70FC" w:rsidP="00D32F37">
      <w:pPr>
        <w:pStyle w:val="FirstParagraph"/>
        <w:rPr>
          <w:lang w:eastAsia="zh-CN"/>
        </w:rPr>
      </w:pPr>
      <w:r>
        <w:rPr>
          <w:lang w:eastAsia="zh-CN"/>
        </w:rPr>
        <w:t xml:space="preserve">2. 用户使用这个公钥，将登录密码加密后，发送给远程主机。 </w:t>
      </w:r>
    </w:p>
    <w:p w14:paraId="565E0935" w14:textId="77777777" w:rsidR="005D70FC" w:rsidRDefault="005D70FC" w:rsidP="00D32F37">
      <w:pPr>
        <w:pStyle w:val="FirstParagraph"/>
        <w:rPr>
          <w:lang w:eastAsia="zh-CN"/>
        </w:rPr>
      </w:pPr>
      <w:r>
        <w:rPr>
          <w:lang w:eastAsia="zh-CN"/>
        </w:rPr>
        <w:t>3. 远程主机用自己的私钥，解密登录密码，如果密码正确，则允许用户登录。</w:t>
      </w:r>
    </w:p>
    <w:p w14:paraId="7094284B" w14:textId="77777777" w:rsidR="00D32F37" w:rsidRDefault="005D70FC" w:rsidP="00D32F37">
      <w:pPr>
        <w:pStyle w:val="FirstParagraph"/>
        <w:rPr>
          <w:lang w:eastAsia="zh-CN"/>
        </w:rPr>
      </w:pPr>
      <w:r>
        <w:rPr>
          <w:lang w:eastAsia="zh-CN"/>
        </w:rPr>
        <w:t>ssh中的文件</w:t>
      </w:r>
      <w:r>
        <w:rPr>
          <w:lang w:eastAsia="zh-CN"/>
        </w:rPr>
        <w:br/>
        <w:t>1. id_rsa</w:t>
      </w:r>
      <w:r>
        <w:rPr>
          <w:lang w:eastAsia="zh-CN"/>
        </w:rPr>
        <w:br/>
        <w:t xml:space="preserve">ssh私钥，用于解密登录密码 </w:t>
      </w:r>
    </w:p>
    <w:p w14:paraId="7EDAB09D" w14:textId="77777777" w:rsidR="00D32F37" w:rsidRDefault="005D70FC" w:rsidP="00D32F37">
      <w:pPr>
        <w:pStyle w:val="FirstParagraph"/>
        <w:rPr>
          <w:lang w:eastAsia="zh-CN"/>
        </w:rPr>
      </w:pPr>
      <w:r>
        <w:rPr>
          <w:lang w:eastAsia="zh-CN"/>
        </w:rPr>
        <w:t>2. id_rsa.pub</w:t>
      </w:r>
      <w:r>
        <w:rPr>
          <w:lang w:eastAsia="zh-CN"/>
        </w:rPr>
        <w:br/>
        <w:t xml:space="preserve">ssh公钥，用于加密 </w:t>
      </w:r>
    </w:p>
    <w:p w14:paraId="26B6827B" w14:textId="77777777" w:rsidR="005D70FC" w:rsidRDefault="005D70FC" w:rsidP="00D32F37">
      <w:pPr>
        <w:pStyle w:val="FirstParagraph"/>
        <w:rPr>
          <w:lang w:eastAsia="zh-CN"/>
        </w:rPr>
      </w:pPr>
      <w:r>
        <w:rPr>
          <w:lang w:eastAsia="zh-CN"/>
        </w:rPr>
        <w:t>3. authorized_keys</w:t>
      </w:r>
      <w:r>
        <w:rPr>
          <w:lang w:eastAsia="zh-CN"/>
        </w:rPr>
        <w:br/>
        <w:t>保存了已经认证的主机的公钥指纹，</w:t>
      </w:r>
      <w:r w:rsidRPr="00D32F37">
        <w:rPr>
          <w:lang w:eastAsia="zh-CN"/>
        </w:rPr>
        <w:t>authorized_keys</w:t>
      </w:r>
      <w:r>
        <w:rPr>
          <w:lang w:eastAsia="zh-CN"/>
        </w:rPr>
        <w:t xml:space="preserve"> 保证了被登录时的安全性。 4. known_hosts 远程主机的公钥指纹，RSA公钥通过MD5计算产生当前公钥的指纹，用于提供给用户验证远程主机的密钥是否未被修改。</w:t>
      </w:r>
      <w:r w:rsidRPr="00D32F37">
        <w:rPr>
          <w:lang w:eastAsia="zh-CN"/>
        </w:rPr>
        <w:t>known_hosts</w:t>
      </w:r>
      <w:r>
        <w:rPr>
          <w:lang w:eastAsia="zh-CN"/>
        </w:rPr>
        <w:t xml:space="preserve"> 保证了登录其他机器时的安全性。</w:t>
      </w:r>
    </w:p>
    <w:p w14:paraId="42B85D82" w14:textId="77777777" w:rsidR="005D70FC" w:rsidRDefault="005D70FC" w:rsidP="005D70FC">
      <w:pPr>
        <w:pStyle w:val="3"/>
        <w:rPr>
          <w:lang w:eastAsia="zh-CN"/>
        </w:rPr>
      </w:pPr>
      <w:bookmarkStart w:id="130" w:name="openssh-安装"/>
      <w:bookmarkStart w:id="131" w:name="_Toc483318254"/>
      <w:bookmarkEnd w:id="130"/>
      <w:r>
        <w:rPr>
          <w:lang w:eastAsia="zh-CN"/>
        </w:rPr>
        <w:t>1. OpenSSH 安装</w:t>
      </w:r>
      <w:bookmarkEnd w:id="131"/>
    </w:p>
    <w:p w14:paraId="35E8203D" w14:textId="77777777" w:rsidR="005D70FC" w:rsidRDefault="005D70FC" w:rsidP="005D70FC">
      <w:pPr>
        <w:pStyle w:val="SourceCode"/>
      </w:pPr>
      <w:r>
        <w:rPr>
          <w:rStyle w:val="VerbatimChar"/>
        </w:rPr>
        <w:t>$ yum install openssh -y</w:t>
      </w:r>
    </w:p>
    <w:p w14:paraId="2529A019" w14:textId="77777777" w:rsidR="005D70FC" w:rsidRDefault="005D70FC" w:rsidP="005D70FC">
      <w:pPr>
        <w:pStyle w:val="3"/>
        <w:rPr>
          <w:lang w:eastAsia="zh-CN"/>
        </w:rPr>
      </w:pPr>
      <w:bookmarkStart w:id="132" w:name="单机的无密码访问配置"/>
      <w:bookmarkStart w:id="133" w:name="_Toc483318255"/>
      <w:bookmarkEnd w:id="132"/>
      <w:r>
        <w:rPr>
          <w:lang w:eastAsia="zh-CN"/>
        </w:rPr>
        <w:t>2. 单机的无密码访问配置</w:t>
      </w:r>
      <w:bookmarkEnd w:id="133"/>
    </w:p>
    <w:p w14:paraId="48EFB40D" w14:textId="77777777" w:rsidR="005D70FC" w:rsidRDefault="005D70FC" w:rsidP="005D70FC">
      <w:pPr>
        <w:pStyle w:val="FirstParagraph"/>
        <w:rPr>
          <w:lang w:eastAsia="zh-CN"/>
        </w:rPr>
      </w:pPr>
      <w:r>
        <w:rPr>
          <w:lang w:eastAsia="zh-CN"/>
        </w:rPr>
        <w:t xml:space="preserve">实现无密码访问的条件是本机公钥存在于远程主机 </w:t>
      </w:r>
      <w:r>
        <w:rPr>
          <w:rStyle w:val="VerbatimChar"/>
          <w:lang w:eastAsia="zh-CN"/>
        </w:rPr>
        <w:t>authorized_keys</w:t>
      </w:r>
      <w:r>
        <w:rPr>
          <w:lang w:eastAsia="zh-CN"/>
        </w:rPr>
        <w:t xml:space="preserve"> 中。</w:t>
      </w:r>
    </w:p>
    <w:p w14:paraId="2EDB2FD0" w14:textId="77777777" w:rsidR="005D70FC" w:rsidRDefault="005D70FC" w:rsidP="005D70FC">
      <w:pPr>
        <w:pStyle w:val="a0"/>
        <w:rPr>
          <w:lang w:eastAsia="zh-CN"/>
        </w:rPr>
      </w:pPr>
      <w:r>
        <w:rPr>
          <w:lang w:eastAsia="zh-CN"/>
        </w:rPr>
        <w:lastRenderedPageBreak/>
        <w:t xml:space="preserve">我们利用 </w:t>
      </w:r>
      <w:r>
        <w:rPr>
          <w:rStyle w:val="VerbatimChar"/>
          <w:lang w:eastAsia="zh-CN"/>
        </w:rPr>
        <w:t>ssh-keygen</w:t>
      </w:r>
      <w:r>
        <w:rPr>
          <w:lang w:eastAsia="zh-CN"/>
        </w:rPr>
        <w:t xml:space="preserve"> 生成密钥 </w:t>
      </w:r>
      <w:r>
        <w:rPr>
          <w:rStyle w:val="VerbatimChar"/>
          <w:lang w:eastAsia="zh-CN"/>
        </w:rPr>
        <w:t>id_rsa</w:t>
      </w:r>
      <w:r>
        <w:rPr>
          <w:lang w:eastAsia="zh-CN"/>
        </w:rPr>
        <w:t xml:space="preserve"> 和 </w:t>
      </w:r>
      <w:r>
        <w:rPr>
          <w:rStyle w:val="VerbatimChar"/>
          <w:lang w:eastAsia="zh-CN"/>
        </w:rPr>
        <w:t>id_rsa.pub</w:t>
      </w:r>
      <w:r>
        <w:rPr>
          <w:lang w:eastAsia="zh-CN"/>
        </w:rPr>
        <w:t xml:space="preserve"> ， 再通过 </w:t>
      </w:r>
      <w:r>
        <w:rPr>
          <w:rStyle w:val="VerbatimChar"/>
          <w:lang w:eastAsia="zh-CN"/>
        </w:rPr>
        <w:t>ssh-copy-id</w:t>
      </w:r>
      <w:r>
        <w:rPr>
          <w:lang w:eastAsia="zh-CN"/>
        </w:rPr>
        <w:t xml:space="preserve"> 将公钥拷贝至远程主机的 </w:t>
      </w:r>
      <w:r>
        <w:rPr>
          <w:rStyle w:val="VerbatimChar"/>
          <w:lang w:eastAsia="zh-CN"/>
        </w:rPr>
        <w:t>authorized_keys</w:t>
      </w:r>
      <w:r>
        <w:rPr>
          <w:lang w:eastAsia="zh-CN"/>
        </w:rPr>
        <w:t xml:space="preserve"> ，即可实现对远程主机的无密码访问。</w:t>
      </w:r>
    </w:p>
    <w:p w14:paraId="29C61747" w14:textId="77777777" w:rsidR="005D70FC" w:rsidRDefault="005D70FC" w:rsidP="005D70FC">
      <w:pPr>
        <w:pStyle w:val="a0"/>
        <w:rPr>
          <w:lang w:eastAsia="zh-CN"/>
        </w:rPr>
      </w:pPr>
      <w:r>
        <w:rPr>
          <w:lang w:eastAsia="zh-CN"/>
        </w:rPr>
        <w:t>需要注意的是，无论是本地还是远程，无密码访问都是对用户而言的，而非是整个机器的所有用户。</w:t>
      </w:r>
    </w:p>
    <w:p w14:paraId="2F77DB08" w14:textId="77777777" w:rsidR="005D70FC" w:rsidRDefault="005D70FC" w:rsidP="005D70FC">
      <w:pPr>
        <w:pStyle w:val="SourceCode"/>
      </w:pPr>
      <w:r>
        <w:rPr>
          <w:rStyle w:val="VerbatimChar"/>
        </w:rPr>
        <w:t>$ ssh-keygen -t rsa -P '' -f ~/.ssh/id_rsa</w:t>
      </w:r>
      <w:r>
        <w:br/>
      </w:r>
      <w:r>
        <w:rPr>
          <w:rStyle w:val="VerbatimChar"/>
        </w:rPr>
        <w:t xml:space="preserve">$ ssh-copy-id [user@]hostname    </w:t>
      </w:r>
    </w:p>
    <w:p w14:paraId="241A8C63" w14:textId="77777777" w:rsidR="005D70FC" w:rsidRDefault="005D70FC" w:rsidP="005D70FC">
      <w:pPr>
        <w:pStyle w:val="FirstParagraph"/>
        <w:rPr>
          <w:lang w:eastAsia="zh-CN"/>
        </w:rPr>
      </w:pPr>
      <w:r>
        <w:rPr>
          <w:lang w:eastAsia="zh-CN"/>
        </w:rPr>
        <w:t xml:space="preserve">当然，拷贝公钥也可以通过 </w:t>
      </w:r>
      <w:r>
        <w:rPr>
          <w:rStyle w:val="VerbatimChar"/>
          <w:lang w:eastAsia="zh-CN"/>
        </w:rPr>
        <w:t>scp</w:t>
      </w:r>
      <w:r>
        <w:rPr>
          <w:lang w:eastAsia="zh-CN"/>
        </w:rPr>
        <w:t xml:space="preserve"> 来实现。</w:t>
      </w:r>
    </w:p>
    <w:p w14:paraId="29887A92" w14:textId="77777777" w:rsidR="005D70FC" w:rsidRDefault="005D70FC" w:rsidP="005D70FC">
      <w:pPr>
        <w:pStyle w:val="a0"/>
        <w:rPr>
          <w:lang w:eastAsia="zh-CN"/>
        </w:rPr>
      </w:pPr>
      <w:r>
        <w:rPr>
          <w:lang w:eastAsia="zh-CN"/>
        </w:rPr>
        <w:t xml:space="preserve">如果该用户先前已经生成了一组密钥，若重新生成，则公钥指纹也会被修改。因此想通过ssh连接该主机的用户需要把 </w:t>
      </w:r>
      <w:r>
        <w:rPr>
          <w:rStyle w:val="VerbatimChar"/>
          <w:lang w:eastAsia="zh-CN"/>
        </w:rPr>
        <w:t>known_hosts</w:t>
      </w:r>
      <w:r>
        <w:rPr>
          <w:lang w:eastAsia="zh-CN"/>
        </w:rPr>
        <w:t xml:space="preserve"> 中对应的远程机器的公钥指纹删除。</w:t>
      </w:r>
    </w:p>
    <w:p w14:paraId="73D30D40" w14:textId="77777777" w:rsidR="005D70FC" w:rsidRDefault="005D70FC" w:rsidP="005D70FC">
      <w:pPr>
        <w:pStyle w:val="3"/>
        <w:rPr>
          <w:lang w:eastAsia="zh-CN"/>
        </w:rPr>
      </w:pPr>
      <w:bookmarkStart w:id="134" w:name="集群的无密码访问配置"/>
      <w:bookmarkStart w:id="135" w:name="_Toc483318256"/>
      <w:bookmarkEnd w:id="134"/>
      <w:r>
        <w:rPr>
          <w:lang w:eastAsia="zh-CN"/>
        </w:rPr>
        <w:t>3. 集群的无密码访问配置</w:t>
      </w:r>
      <w:bookmarkEnd w:id="135"/>
    </w:p>
    <w:p w14:paraId="02B044C4" w14:textId="77777777" w:rsidR="005D70FC" w:rsidRDefault="005D70FC" w:rsidP="005D70FC">
      <w:pPr>
        <w:pStyle w:val="FirstParagraph"/>
        <w:rPr>
          <w:lang w:eastAsia="zh-CN"/>
        </w:rPr>
      </w:pPr>
      <w:r>
        <w:rPr>
          <w:lang w:eastAsia="zh-CN"/>
        </w:rPr>
        <w:t xml:space="preserve">整体思路先在所有机器中利用 </w:t>
      </w:r>
      <w:r>
        <w:rPr>
          <w:rStyle w:val="VerbatimChar"/>
          <w:lang w:eastAsia="zh-CN"/>
        </w:rPr>
        <w:t>ssh-keygen</w:t>
      </w:r>
      <w:r>
        <w:rPr>
          <w:lang w:eastAsia="zh-CN"/>
        </w:rPr>
        <w:t xml:space="preserve"> 产生密钥。然后在一台机器上，实现其对本机和其他机器各用户的无密码访问，接着把本机和其他机器的公钥复制至本机的 </w:t>
      </w:r>
      <w:r>
        <w:rPr>
          <w:rStyle w:val="VerbatimChar"/>
          <w:lang w:eastAsia="zh-CN"/>
        </w:rPr>
        <w:t>authorized_keys</w:t>
      </w:r>
      <w:r>
        <w:rPr>
          <w:lang w:eastAsia="zh-CN"/>
        </w:rPr>
        <w:t xml:space="preserve"> 中。最后把该 </w:t>
      </w:r>
      <w:r>
        <w:rPr>
          <w:rStyle w:val="VerbatimChar"/>
          <w:lang w:eastAsia="zh-CN"/>
        </w:rPr>
        <w:t>autorized_keys</w:t>
      </w:r>
      <w:r>
        <w:rPr>
          <w:lang w:eastAsia="zh-CN"/>
        </w:rPr>
        <w:t xml:space="preserve"> 文件复制到其他机器各用户的 </w:t>
      </w:r>
      <w:r>
        <w:rPr>
          <w:rStyle w:val="VerbatimChar"/>
          <w:lang w:eastAsia="zh-CN"/>
        </w:rPr>
        <w:t>~/.ssh</w:t>
      </w:r>
      <w:r>
        <w:rPr>
          <w:lang w:eastAsia="zh-CN"/>
        </w:rPr>
        <w:t>目录下。</w:t>
      </w:r>
    </w:p>
    <w:p w14:paraId="3F4AD810" w14:textId="77777777" w:rsidR="005D70FC" w:rsidRDefault="005D70FC" w:rsidP="005D70FC">
      <w:pPr>
        <w:pStyle w:val="a0"/>
        <w:rPr>
          <w:lang w:eastAsia="zh-CN"/>
        </w:rPr>
      </w:pPr>
      <w:r>
        <w:rPr>
          <w:lang w:eastAsia="zh-CN"/>
        </w:rPr>
        <w:t xml:space="preserve">脚本如下 </w:t>
      </w:r>
      <w:r>
        <w:rPr>
          <w:rStyle w:val="VerbatimChar"/>
          <w:lang w:eastAsia="zh-CN"/>
        </w:rPr>
        <w:t>↓</w:t>
      </w:r>
    </w:p>
    <w:p w14:paraId="354FB4E2" w14:textId="77777777" w:rsidR="005D70FC" w:rsidRDefault="005D70FC" w:rsidP="005D70FC">
      <w:pPr>
        <w:pStyle w:val="SourceCode"/>
      </w:pPr>
      <w:r>
        <w:rPr>
          <w:rStyle w:val="VerbatimChar"/>
        </w:rPr>
        <w:t>#!/bin/bash</w:t>
      </w:r>
      <w:r>
        <w:br/>
      </w:r>
      <w:r>
        <w:rPr>
          <w:rStyle w:val="VerbatimChar"/>
        </w:rPr>
        <w:t xml:space="preserve"> </w:t>
      </w:r>
      <w:r>
        <w:br/>
      </w:r>
      <w:r>
        <w:rPr>
          <w:rStyle w:val="VerbatimChar"/>
        </w:rPr>
        <w:t>#@HEADER</w:t>
      </w:r>
      <w:r>
        <w:br/>
      </w:r>
      <w:r>
        <w:rPr>
          <w:rStyle w:val="VerbatimChar"/>
        </w:rPr>
        <w:t># ***************************************************</w:t>
      </w:r>
      <w:r>
        <w:br/>
      </w:r>
      <w:r>
        <w:rPr>
          <w:rStyle w:val="VerbatimChar"/>
        </w:rPr>
        <w:t>#</w:t>
      </w:r>
      <w:r>
        <w:br/>
      </w:r>
      <w:r>
        <w:rPr>
          <w:rStyle w:val="VerbatimChar"/>
        </w:rPr>
        <w:t># CIS: Cluster Installation Script</w:t>
      </w:r>
      <w:r>
        <w:br/>
      </w:r>
      <w:r>
        <w:rPr>
          <w:rStyle w:val="VerbatimChar"/>
        </w:rPr>
        <w:t>#</w:t>
      </w:r>
      <w:r>
        <w:br/>
      </w:r>
      <w:r>
        <w:rPr>
          <w:rStyle w:val="VerbatimChar"/>
        </w:rPr>
        <w:t># Contact:</w:t>
      </w:r>
      <w:r>
        <w:br/>
      </w:r>
      <w:r>
        <w:rPr>
          <w:rStyle w:val="VerbatimChar"/>
        </w:rPr>
        <w:t># Liu Quan (liuquan2049@buaa.edu.cn)</w:t>
      </w:r>
      <w:r>
        <w:br/>
      </w:r>
      <w:r>
        <w:rPr>
          <w:rStyle w:val="VerbatimChar"/>
        </w:rPr>
        <w:t>#</w:t>
      </w:r>
      <w:r>
        <w:br/>
      </w:r>
      <w:r>
        <w:rPr>
          <w:rStyle w:val="VerbatimChar"/>
        </w:rPr>
        <w:t># ***************************************************</w:t>
      </w:r>
      <w:r>
        <w:br/>
      </w:r>
      <w:r>
        <w:rPr>
          <w:rStyle w:val="VerbatimChar"/>
        </w:rPr>
        <w:t>#@HEADER</w:t>
      </w:r>
      <w:r>
        <w:br/>
      </w:r>
      <w:r>
        <w:br/>
      </w:r>
      <w:r>
        <w:rPr>
          <w:rStyle w:val="VerbatimChar"/>
        </w:rPr>
        <w:t>NODE_NUMS=12</w:t>
      </w:r>
      <w:r>
        <w:br/>
      </w:r>
      <w:r>
        <w:rPr>
          <w:rStyle w:val="VerbatimChar"/>
        </w:rPr>
        <w:t>ROOT_PASSWD=root</w:t>
      </w:r>
      <w:r>
        <w:br/>
      </w:r>
      <w:r>
        <w:rPr>
          <w:rStyle w:val="VerbatimChar"/>
        </w:rPr>
        <w:t>USER_PASSWD=lq</w:t>
      </w:r>
      <w:r>
        <w:br/>
      </w:r>
      <w:r>
        <w:br/>
      </w:r>
      <w:r>
        <w:br/>
      </w:r>
      <w:r>
        <w:rPr>
          <w:rStyle w:val="VerbatimChar"/>
        </w:rPr>
        <w:t># ===================================================</w:t>
      </w:r>
      <w:r>
        <w:br/>
      </w:r>
      <w:r>
        <w:rPr>
          <w:rStyle w:val="VerbatimChar"/>
        </w:rPr>
        <w:t xml:space="preserve">#ssh_keygen  </w:t>
      </w:r>
      <w:r>
        <w:rPr>
          <w:rStyle w:val="VerbatimChar"/>
        </w:rPr>
        <w:t>生成当前用户的密钥</w:t>
      </w:r>
      <w:r>
        <w:rPr>
          <w:rStyle w:val="VerbatimChar"/>
        </w:rPr>
        <w:t xml:space="preserve"> -q quiet</w:t>
      </w:r>
      <w:r>
        <w:br/>
      </w:r>
      <w:r>
        <w:rPr>
          <w:rStyle w:val="VerbatimChar"/>
        </w:rPr>
        <w:t>#--- overwrite?  y</w:t>
      </w:r>
      <w:r>
        <w:br/>
      </w:r>
      <w:r>
        <w:rPr>
          <w:rStyle w:val="VerbatimChar"/>
        </w:rPr>
        <w:t>ssh_keygen()</w:t>
      </w:r>
      <w:r>
        <w:br/>
      </w:r>
      <w:r>
        <w:rPr>
          <w:rStyle w:val="VerbatimChar"/>
        </w:rPr>
        <w:lastRenderedPageBreak/>
        <w:t>{</w:t>
      </w:r>
      <w:r>
        <w:br/>
      </w:r>
      <w:r>
        <w:rPr>
          <w:rStyle w:val="VerbatimChar"/>
        </w:rPr>
        <w:t xml:space="preserve">    expect -c "set timeout -1;</w:t>
      </w:r>
      <w:r>
        <w:br/>
      </w:r>
      <w:r>
        <w:rPr>
          <w:rStyle w:val="VerbatimChar"/>
        </w:rPr>
        <w:t xml:space="preserve">        spawn ssh-keygen -t rsa -P \"\" -f $HOME/.ssh/id_rsa </w:t>
      </w:r>
      <w:r>
        <w:br/>
      </w:r>
      <w:r>
        <w:rPr>
          <w:rStyle w:val="VerbatimChar"/>
        </w:rPr>
        <w:t xml:space="preserve">        expect {</w:t>
      </w:r>
      <w:r>
        <w:br/>
      </w:r>
      <w:r>
        <w:rPr>
          <w:rStyle w:val="VerbatimChar"/>
        </w:rPr>
        <w:t xml:space="preserve">            *Overwrite*(y/n)?* {send -- \"y\r\";exp_continue;}</w:t>
      </w:r>
      <w:r>
        <w:br/>
      </w:r>
      <w:r>
        <w:rPr>
          <w:rStyle w:val="VerbatimChar"/>
        </w:rPr>
        <w:t xml:space="preserve">            eof     {exit 0;}       </w:t>
      </w:r>
      <w:r>
        <w:br/>
      </w:r>
      <w:r>
        <w:rPr>
          <w:rStyle w:val="VerbatimChar"/>
        </w:rPr>
        <w:t xml:space="preserve">        }";</w:t>
      </w:r>
      <w:r>
        <w:br/>
      </w:r>
      <w:r>
        <w:rPr>
          <w:rStyle w:val="VerbatimChar"/>
        </w:rPr>
        <w:t>}</w:t>
      </w:r>
      <w:r>
        <w:br/>
      </w:r>
      <w:r>
        <w:br/>
      </w:r>
      <w:r>
        <w:rPr>
          <w:rStyle w:val="VerbatimChar"/>
        </w:rPr>
        <w:t xml:space="preserve"># ssh_keygen_all </w:t>
      </w:r>
      <w:r>
        <w:rPr>
          <w:rStyle w:val="VerbatimChar"/>
        </w:rPr>
        <w:t>生成所有用户密钥，包括</w:t>
      </w:r>
      <w:r>
        <w:rPr>
          <w:rStyle w:val="VerbatimChar"/>
        </w:rPr>
        <w:t>lq@mic1</w:t>
      </w:r>
      <w:r>
        <w:br/>
      </w:r>
      <w:r>
        <w:rPr>
          <w:rStyle w:val="VerbatimChar"/>
        </w:rPr>
        <w:t xml:space="preserve"># --- $1 --- </w:t>
      </w:r>
      <w:r>
        <w:rPr>
          <w:rStyle w:val="VerbatimChar"/>
        </w:rPr>
        <w:t>用户名</w:t>
      </w:r>
      <w:r>
        <w:br/>
      </w:r>
      <w:r>
        <w:rPr>
          <w:rStyle w:val="VerbatimChar"/>
        </w:rPr>
        <w:t>ssh_keygen_all()</w:t>
      </w:r>
      <w:r>
        <w:br/>
      </w:r>
      <w:r>
        <w:rPr>
          <w:rStyle w:val="VerbatimChar"/>
        </w:rPr>
        <w:t>{</w:t>
      </w:r>
      <w:r>
        <w:br/>
      </w:r>
      <w:r>
        <w:rPr>
          <w:rStyle w:val="VerbatimChar"/>
        </w:rPr>
        <w:t>for i in $(seq 1 12)</w:t>
      </w:r>
      <w:r>
        <w:br/>
      </w:r>
      <w:r>
        <w:rPr>
          <w:rStyle w:val="VerbatimChar"/>
        </w:rPr>
        <w:t>do</w:t>
      </w:r>
      <w:r>
        <w:br/>
      </w:r>
      <w:r>
        <w:rPr>
          <w:rStyle w:val="VerbatimChar"/>
        </w:rPr>
        <w:t xml:space="preserve">    if [ $i != 1 -o $1 != "root" ];then</w:t>
      </w:r>
      <w:r>
        <w:br/>
      </w:r>
      <w:r>
        <w:rPr>
          <w:rStyle w:val="VerbatimChar"/>
        </w:rPr>
        <w:t xml:space="preserve">        ssh $1@mic$i "ssh-keygen -t rsa -P \"\" -f ~/.ssh/id_rsa "</w:t>
      </w:r>
      <w:r>
        <w:br/>
      </w:r>
      <w:r>
        <w:rPr>
          <w:rStyle w:val="VerbatimChar"/>
        </w:rPr>
        <w:t xml:space="preserve">    else </w:t>
      </w:r>
      <w:r>
        <w:br/>
      </w:r>
      <w:r>
        <w:rPr>
          <w:rStyle w:val="VerbatimChar"/>
        </w:rPr>
        <w:t xml:space="preserve">    echo 2333333333333333333333333333333333333333333333333</w:t>
      </w:r>
      <w:r>
        <w:br/>
      </w:r>
      <w:r>
        <w:rPr>
          <w:rStyle w:val="VerbatimChar"/>
        </w:rPr>
        <w:t xml:space="preserve">    fi</w:t>
      </w:r>
      <w:r>
        <w:br/>
      </w:r>
      <w:r>
        <w:rPr>
          <w:rStyle w:val="VerbatimChar"/>
        </w:rPr>
        <w:t>done</w:t>
      </w:r>
      <w:r>
        <w:br/>
      </w:r>
      <w:r>
        <w:rPr>
          <w:rStyle w:val="VerbatimChar"/>
        </w:rPr>
        <w:t>}</w:t>
      </w:r>
      <w:r>
        <w:br/>
      </w:r>
      <w:r>
        <w:br/>
      </w:r>
      <w:r>
        <w:br/>
      </w:r>
      <w:r>
        <w:br/>
      </w:r>
      <w:r>
        <w:rPr>
          <w:rStyle w:val="VerbatimChar"/>
        </w:rPr>
        <w:t xml:space="preserve"># ssh_copy_id </w:t>
      </w:r>
      <w:r>
        <w:rPr>
          <w:rStyle w:val="VerbatimChar"/>
        </w:rPr>
        <w:t>配置当前用户无密码访问</w:t>
      </w:r>
      <w:r>
        <w:rPr>
          <w:rStyle w:val="VerbatimChar"/>
        </w:rPr>
        <w:t>hosts</w:t>
      </w:r>
      <w:r>
        <w:rPr>
          <w:rStyle w:val="VerbatimChar"/>
        </w:rPr>
        <w:t>中其他节点</w:t>
      </w:r>
      <w:r>
        <w:br/>
      </w:r>
      <w:r>
        <w:rPr>
          <w:rStyle w:val="VerbatimChar"/>
        </w:rPr>
        <w:t xml:space="preserve"># --- $1 --- </w:t>
      </w:r>
      <w:r>
        <w:rPr>
          <w:rStyle w:val="VerbatimChar"/>
        </w:rPr>
        <w:t>当前用户名</w:t>
      </w:r>
      <w:r>
        <w:br/>
      </w:r>
      <w:r>
        <w:rPr>
          <w:rStyle w:val="VerbatimChar"/>
        </w:rPr>
        <w:t xml:space="preserve"># --- $2 --- </w:t>
      </w:r>
      <w:r>
        <w:rPr>
          <w:rStyle w:val="VerbatimChar"/>
        </w:rPr>
        <w:t>当前用户密码</w:t>
      </w:r>
      <w:r>
        <w:br/>
      </w:r>
      <w:r>
        <w:rPr>
          <w:rStyle w:val="VerbatimChar"/>
        </w:rPr>
        <w:t>ssh_copy_id()</w:t>
      </w:r>
      <w:r>
        <w:br/>
      </w:r>
      <w:r>
        <w:rPr>
          <w:rStyle w:val="VerbatimChar"/>
        </w:rPr>
        <w:t>{</w:t>
      </w:r>
      <w:r>
        <w:br/>
      </w:r>
      <w:r>
        <w:rPr>
          <w:rStyle w:val="VerbatimChar"/>
        </w:rPr>
        <w:t>for i in $(seq 1 $NODE_NUMS)</w:t>
      </w:r>
      <w:r>
        <w:br/>
      </w:r>
      <w:r>
        <w:rPr>
          <w:rStyle w:val="VerbatimChar"/>
        </w:rPr>
        <w:t>do</w:t>
      </w:r>
      <w:r>
        <w:br/>
      </w:r>
      <w:r>
        <w:rPr>
          <w:rStyle w:val="VerbatimChar"/>
        </w:rPr>
        <w:t>node_id=$i</w:t>
      </w:r>
      <w:r>
        <w:br/>
      </w:r>
      <w:r>
        <w:rPr>
          <w:rStyle w:val="VerbatimChar"/>
        </w:rPr>
        <w:t xml:space="preserve">    expect -c "set timeout -1; </w:t>
      </w:r>
      <w:r>
        <w:br/>
      </w:r>
      <w:r>
        <w:rPr>
          <w:rStyle w:val="VerbatimChar"/>
        </w:rPr>
        <w:t xml:space="preserve">    spawn ssh-copy-id $1@mic$node_id;</w:t>
      </w:r>
      <w:r>
        <w:br/>
      </w:r>
      <w:r>
        <w:rPr>
          <w:rStyle w:val="VerbatimChar"/>
        </w:rPr>
        <w:t xml:space="preserve">    expect {</w:t>
      </w:r>
      <w:r>
        <w:br/>
      </w:r>
      <w:r>
        <w:rPr>
          <w:rStyle w:val="VerbatimChar"/>
        </w:rPr>
        <w:t xml:space="preserve">         *(yes/no)* {send -- yes\r;exp_continue;}</w:t>
      </w:r>
      <w:r>
        <w:br/>
      </w:r>
      <w:r>
        <w:rPr>
          <w:rStyle w:val="VerbatimChar"/>
        </w:rPr>
        <w:t xml:space="preserve">         *password:* {send -- $2\r;exp_continue;}</w:t>
      </w:r>
      <w:r>
        <w:br/>
      </w:r>
      <w:r>
        <w:rPr>
          <w:rStyle w:val="VerbatimChar"/>
        </w:rPr>
        <w:t xml:space="preserve">         eof        {exit 0;}</w:t>
      </w:r>
      <w:r>
        <w:br/>
      </w:r>
      <w:r>
        <w:rPr>
          <w:rStyle w:val="VerbatimChar"/>
        </w:rPr>
        <w:t xml:space="preserve">    }";</w:t>
      </w:r>
      <w:r>
        <w:br/>
      </w:r>
      <w:r>
        <w:br/>
      </w:r>
      <w:r>
        <w:rPr>
          <w:rStyle w:val="VerbatimChar"/>
        </w:rPr>
        <w:t>done</w:t>
      </w:r>
      <w:r>
        <w:br/>
      </w:r>
      <w:r>
        <w:rPr>
          <w:rStyle w:val="VerbatimChar"/>
        </w:rPr>
        <w:t>sleep 1</w:t>
      </w:r>
      <w:r>
        <w:br/>
      </w:r>
      <w:r>
        <w:rPr>
          <w:rStyle w:val="VerbatimChar"/>
        </w:rPr>
        <w:t>}</w:t>
      </w:r>
      <w:r>
        <w:br/>
      </w:r>
      <w:r>
        <w:br/>
      </w:r>
      <w:r>
        <w:br/>
      </w:r>
      <w:r>
        <w:rPr>
          <w:rStyle w:val="VerbatimChar"/>
        </w:rPr>
        <w:t xml:space="preserve"># scp_pub </w:t>
      </w:r>
      <w:r>
        <w:rPr>
          <w:rStyle w:val="VerbatimChar"/>
        </w:rPr>
        <w:t>将其他用户公钥复制到</w:t>
      </w:r>
      <w:r>
        <w:rPr>
          <w:rStyle w:val="VerbatimChar"/>
        </w:rPr>
        <w:t>mic1</w:t>
      </w:r>
      <w:r>
        <w:br/>
      </w:r>
      <w:r>
        <w:rPr>
          <w:rStyle w:val="VerbatimChar"/>
        </w:rPr>
        <w:t xml:space="preserve"># --- $1 --- </w:t>
      </w:r>
      <w:r>
        <w:rPr>
          <w:rStyle w:val="VerbatimChar"/>
        </w:rPr>
        <w:t>用户名</w:t>
      </w:r>
      <w:r>
        <w:br/>
      </w:r>
      <w:r>
        <w:rPr>
          <w:rStyle w:val="VerbatimChar"/>
        </w:rPr>
        <w:lastRenderedPageBreak/>
        <w:t>scp_pub()</w:t>
      </w:r>
      <w:r>
        <w:br/>
      </w:r>
      <w:r>
        <w:rPr>
          <w:rStyle w:val="VerbatimChar"/>
        </w:rPr>
        <w:t>{</w:t>
      </w:r>
      <w:r>
        <w:br/>
      </w:r>
      <w:r>
        <w:rPr>
          <w:rStyle w:val="VerbatimChar"/>
        </w:rPr>
        <w:t>for i in $(seq 1 $NODE_NUMS)</w:t>
      </w:r>
      <w:r>
        <w:br/>
      </w:r>
      <w:r>
        <w:rPr>
          <w:rStyle w:val="VerbatimChar"/>
        </w:rPr>
        <w:t>do</w:t>
      </w:r>
      <w:r>
        <w:br/>
      </w:r>
      <w:r>
        <w:rPr>
          <w:rStyle w:val="VerbatimChar"/>
        </w:rPr>
        <w:t xml:space="preserve">    scp $1@mic$i:~/.ssh/id_rsa.pub tmp</w:t>
      </w:r>
      <w:r>
        <w:br/>
      </w:r>
      <w:r>
        <w:rPr>
          <w:rStyle w:val="VerbatimChar"/>
        </w:rPr>
        <w:t xml:space="preserve">    cat tmp &gt;&gt; /root/.ssh/authorized_keys</w:t>
      </w:r>
      <w:r>
        <w:br/>
      </w:r>
      <w:r>
        <w:rPr>
          <w:rStyle w:val="VerbatimChar"/>
        </w:rPr>
        <w:t>done</w:t>
      </w:r>
      <w:r>
        <w:br/>
      </w:r>
      <w:r>
        <w:br/>
      </w:r>
      <w:r>
        <w:rPr>
          <w:rStyle w:val="VerbatimChar"/>
        </w:rPr>
        <w:t>rm -f tmp</w:t>
      </w:r>
      <w:r>
        <w:br/>
      </w:r>
      <w:r>
        <w:rPr>
          <w:rStyle w:val="VerbatimChar"/>
        </w:rPr>
        <w:t>}</w:t>
      </w:r>
      <w:r>
        <w:br/>
      </w:r>
      <w:r>
        <w:br/>
      </w:r>
      <w:r>
        <w:rPr>
          <w:rStyle w:val="VerbatimChar"/>
        </w:rPr>
        <w:t xml:space="preserve"># scp_aukeys </w:t>
      </w:r>
      <w:r>
        <w:rPr>
          <w:rStyle w:val="VerbatimChar"/>
        </w:rPr>
        <w:t>将已认证公钥复制到其他机器</w:t>
      </w:r>
      <w:r>
        <w:br/>
      </w:r>
      <w:r>
        <w:rPr>
          <w:rStyle w:val="VerbatimChar"/>
        </w:rPr>
        <w:t>scp_aukeys()</w:t>
      </w:r>
      <w:r>
        <w:br/>
      </w:r>
      <w:r>
        <w:rPr>
          <w:rStyle w:val="VerbatimChar"/>
        </w:rPr>
        <w:t>{</w:t>
      </w:r>
      <w:r>
        <w:br/>
      </w:r>
      <w:r>
        <w:rPr>
          <w:rStyle w:val="VerbatimChar"/>
        </w:rPr>
        <w:t>for i in $(seq 1 $NODE_NUMS)</w:t>
      </w:r>
      <w:r>
        <w:br/>
      </w:r>
      <w:r>
        <w:rPr>
          <w:rStyle w:val="VerbatimChar"/>
        </w:rPr>
        <w:t>do</w:t>
      </w:r>
      <w:r>
        <w:br/>
      </w:r>
      <w:r>
        <w:rPr>
          <w:rStyle w:val="VerbatimChar"/>
        </w:rPr>
        <w:t xml:space="preserve">    scp /root/.ssh/authorized_keys $1@mic$i:~/.ssh/authorized_keys</w:t>
      </w:r>
      <w:r>
        <w:br/>
      </w:r>
      <w:r>
        <w:rPr>
          <w:rStyle w:val="VerbatimChar"/>
        </w:rPr>
        <w:t xml:space="preserve">    scp /root/.ssh/known_hosts     $1@mic$i:~/.ssh/known_hosts</w:t>
      </w:r>
      <w:r>
        <w:br/>
      </w:r>
      <w:r>
        <w:rPr>
          <w:rStyle w:val="VerbatimChar"/>
        </w:rPr>
        <w:t>done</w:t>
      </w:r>
      <w:r>
        <w:br/>
      </w:r>
      <w:r>
        <w:rPr>
          <w:rStyle w:val="VerbatimChar"/>
        </w:rPr>
        <w:t>}</w:t>
      </w:r>
      <w:r>
        <w:br/>
      </w:r>
      <w:r>
        <w:br/>
      </w:r>
      <w:r>
        <w:rPr>
          <w:rStyle w:val="VerbatimChar"/>
        </w:rPr>
        <w:t>#=========================================================</w:t>
      </w:r>
      <w:r>
        <w:br/>
      </w:r>
      <w:r>
        <w:br/>
      </w:r>
      <w:r>
        <w:rPr>
          <w:rStyle w:val="VerbatimChar"/>
        </w:rPr>
        <w:t># main</w:t>
      </w:r>
      <w:r>
        <w:br/>
      </w:r>
      <w:r>
        <w:br/>
      </w:r>
      <w:r>
        <w:rPr>
          <w:rStyle w:val="VerbatimChar"/>
        </w:rPr>
        <w:t>rm ~/.ssh/known_hosts</w:t>
      </w:r>
      <w:r>
        <w:br/>
      </w:r>
      <w:r>
        <w:br/>
      </w:r>
      <w:r>
        <w:rPr>
          <w:rStyle w:val="VerbatimChar"/>
        </w:rPr>
        <w:t xml:space="preserve">echo -e "\033[32m </w:t>
      </w:r>
      <w:r>
        <w:rPr>
          <w:rStyle w:val="VerbatimChar"/>
        </w:rPr>
        <w:t>开始生成用户密钥</w:t>
      </w:r>
      <w:r>
        <w:rPr>
          <w:rStyle w:val="VerbatimChar"/>
        </w:rPr>
        <w:t xml:space="preserve">  ...  \033[0m"</w:t>
      </w:r>
      <w:r>
        <w:br/>
      </w:r>
      <w:r>
        <w:rPr>
          <w:rStyle w:val="VerbatimChar"/>
        </w:rPr>
        <w:t>sleep 1</w:t>
      </w:r>
      <w:r>
        <w:br/>
      </w:r>
      <w:r>
        <w:rPr>
          <w:rStyle w:val="VerbatimChar"/>
        </w:rPr>
        <w:t>ssh_keygen</w:t>
      </w:r>
      <w:r>
        <w:br/>
      </w:r>
      <w:r>
        <w:rPr>
          <w:rStyle w:val="VerbatimChar"/>
        </w:rPr>
        <w:t xml:space="preserve">echo -e "\033[32m </w:t>
      </w:r>
      <w:r>
        <w:rPr>
          <w:rStyle w:val="VerbatimChar"/>
        </w:rPr>
        <w:t>用户密钥生成</w:t>
      </w:r>
      <w:r>
        <w:rPr>
          <w:rStyle w:val="VerbatimChar"/>
        </w:rPr>
        <w:t xml:space="preserve"> </w:t>
      </w:r>
      <w:r>
        <w:rPr>
          <w:rStyle w:val="VerbatimChar"/>
        </w:rPr>
        <w:t>完成！</w:t>
      </w:r>
      <w:r>
        <w:rPr>
          <w:rStyle w:val="VerbatimChar"/>
        </w:rPr>
        <w:t xml:space="preserve">  \033[0m"</w:t>
      </w:r>
      <w:r>
        <w:br/>
      </w:r>
      <w:r>
        <w:rPr>
          <w:rStyle w:val="VerbatimChar"/>
        </w:rPr>
        <w:t>sleep 1</w:t>
      </w:r>
      <w:r>
        <w:br/>
      </w:r>
      <w:r>
        <w:rPr>
          <w:rStyle w:val="VerbatimChar"/>
        </w:rPr>
        <w:t xml:space="preserve">echo </w:t>
      </w:r>
      <w:r>
        <w:br/>
      </w:r>
      <w:r>
        <w:rPr>
          <w:rStyle w:val="VerbatimChar"/>
        </w:rPr>
        <w:t xml:space="preserve">echo -e "\033[32m </w:t>
      </w:r>
      <w:r>
        <w:rPr>
          <w:rStyle w:val="VerbatimChar"/>
        </w:rPr>
        <w:t>开始配置无密码访问</w:t>
      </w:r>
      <w:r>
        <w:rPr>
          <w:rStyle w:val="VerbatimChar"/>
        </w:rPr>
        <w:t xml:space="preserve"> ...  \033[0m"</w:t>
      </w:r>
      <w:r>
        <w:br/>
      </w:r>
      <w:r>
        <w:rPr>
          <w:rStyle w:val="VerbatimChar"/>
        </w:rPr>
        <w:t>sleep 1</w:t>
      </w:r>
      <w:r>
        <w:br/>
      </w:r>
      <w:r>
        <w:rPr>
          <w:rStyle w:val="VerbatimChar"/>
        </w:rPr>
        <w:t>ssh_copy_id root $ROOT_PASSWD</w:t>
      </w:r>
      <w:r>
        <w:br/>
      </w:r>
      <w:r>
        <w:rPr>
          <w:rStyle w:val="VerbatimChar"/>
        </w:rPr>
        <w:t>ssh_copy_id lq   $USER_PASSWD</w:t>
      </w:r>
      <w:r>
        <w:br/>
      </w:r>
      <w:r>
        <w:rPr>
          <w:rStyle w:val="VerbatimChar"/>
        </w:rPr>
        <w:t xml:space="preserve">echo -e "\033[32m </w:t>
      </w:r>
      <w:r>
        <w:rPr>
          <w:rStyle w:val="VerbatimChar"/>
        </w:rPr>
        <w:t>对其他主机无密码访问配置</w:t>
      </w:r>
      <w:r>
        <w:rPr>
          <w:rStyle w:val="VerbatimChar"/>
        </w:rPr>
        <w:t xml:space="preserve"> </w:t>
      </w:r>
      <w:r>
        <w:rPr>
          <w:rStyle w:val="VerbatimChar"/>
        </w:rPr>
        <w:t>完成！</w:t>
      </w:r>
      <w:r>
        <w:rPr>
          <w:rStyle w:val="VerbatimChar"/>
        </w:rPr>
        <w:t xml:space="preserve"> \033[0m"</w:t>
      </w:r>
      <w:r>
        <w:br/>
      </w:r>
      <w:r>
        <w:rPr>
          <w:rStyle w:val="VerbatimChar"/>
        </w:rPr>
        <w:t>sleep 1</w:t>
      </w:r>
      <w:r>
        <w:br/>
      </w:r>
      <w:r>
        <w:rPr>
          <w:rStyle w:val="VerbatimChar"/>
        </w:rPr>
        <w:t xml:space="preserve">echo </w:t>
      </w:r>
      <w:r>
        <w:br/>
      </w:r>
      <w:r>
        <w:rPr>
          <w:rStyle w:val="VerbatimChar"/>
        </w:rPr>
        <w:t xml:space="preserve">echo -e "\033[32m </w:t>
      </w:r>
      <w:r>
        <w:rPr>
          <w:rStyle w:val="VerbatimChar"/>
        </w:rPr>
        <w:t>开始生成其他主机用户密钥</w:t>
      </w:r>
      <w:r>
        <w:rPr>
          <w:rStyle w:val="VerbatimChar"/>
        </w:rPr>
        <w:t xml:space="preserve">  ...  \033[0m"</w:t>
      </w:r>
      <w:r>
        <w:br/>
      </w:r>
      <w:r>
        <w:rPr>
          <w:rStyle w:val="VerbatimChar"/>
        </w:rPr>
        <w:t>sleep 1</w:t>
      </w:r>
      <w:r>
        <w:br/>
      </w:r>
      <w:r>
        <w:rPr>
          <w:rStyle w:val="VerbatimChar"/>
        </w:rPr>
        <w:t>ssh_keygen_all root</w:t>
      </w:r>
      <w:r>
        <w:br/>
      </w:r>
      <w:r>
        <w:rPr>
          <w:rStyle w:val="VerbatimChar"/>
        </w:rPr>
        <w:t>ssh_keygen_all lq</w:t>
      </w:r>
      <w:r>
        <w:br/>
      </w:r>
      <w:r>
        <w:rPr>
          <w:rStyle w:val="VerbatimChar"/>
        </w:rPr>
        <w:t xml:space="preserve">echo -e "\033[32m </w:t>
      </w:r>
      <w:r>
        <w:rPr>
          <w:rStyle w:val="VerbatimChar"/>
        </w:rPr>
        <w:t>其他主机用户密钥生成</w:t>
      </w:r>
      <w:r>
        <w:rPr>
          <w:rStyle w:val="VerbatimChar"/>
        </w:rPr>
        <w:t xml:space="preserve"> </w:t>
      </w:r>
      <w:r>
        <w:rPr>
          <w:rStyle w:val="VerbatimChar"/>
        </w:rPr>
        <w:t>完成</w:t>
      </w:r>
      <w:r>
        <w:rPr>
          <w:rStyle w:val="VerbatimChar"/>
        </w:rPr>
        <w:t>! \033[0m"</w:t>
      </w:r>
      <w:r>
        <w:br/>
      </w:r>
      <w:r>
        <w:rPr>
          <w:rStyle w:val="VerbatimChar"/>
        </w:rPr>
        <w:t>sleep 1</w:t>
      </w:r>
      <w:r>
        <w:br/>
      </w:r>
      <w:r>
        <w:rPr>
          <w:rStyle w:val="VerbatimChar"/>
        </w:rPr>
        <w:t xml:space="preserve">echo </w:t>
      </w:r>
      <w:r>
        <w:br/>
      </w:r>
      <w:r>
        <w:rPr>
          <w:rStyle w:val="VerbatimChar"/>
        </w:rPr>
        <w:t xml:space="preserve">echo -e "\033[32m </w:t>
      </w:r>
      <w:r>
        <w:rPr>
          <w:rStyle w:val="VerbatimChar"/>
        </w:rPr>
        <w:t>开始加入其他主机公钥</w:t>
      </w:r>
      <w:r>
        <w:rPr>
          <w:rStyle w:val="VerbatimChar"/>
        </w:rPr>
        <w:t xml:space="preserve">  ...  \033[0m"</w:t>
      </w:r>
      <w:r>
        <w:br/>
      </w:r>
      <w:r>
        <w:rPr>
          <w:rStyle w:val="VerbatimChar"/>
        </w:rPr>
        <w:lastRenderedPageBreak/>
        <w:t>sleep 1</w:t>
      </w:r>
      <w:r>
        <w:br/>
      </w:r>
      <w:r>
        <w:rPr>
          <w:rStyle w:val="VerbatimChar"/>
        </w:rPr>
        <w:t>scp_pub root</w:t>
      </w:r>
      <w:r>
        <w:br/>
      </w:r>
      <w:r>
        <w:rPr>
          <w:rStyle w:val="VerbatimChar"/>
        </w:rPr>
        <w:t>scp_pub lq</w:t>
      </w:r>
      <w:r>
        <w:br/>
      </w:r>
      <w:r>
        <w:rPr>
          <w:rStyle w:val="VerbatimChar"/>
        </w:rPr>
        <w:t xml:space="preserve">echo -e "\033[32m </w:t>
      </w:r>
      <w:r>
        <w:rPr>
          <w:rStyle w:val="VerbatimChar"/>
        </w:rPr>
        <w:t>加入其他主机公钥</w:t>
      </w:r>
      <w:r>
        <w:rPr>
          <w:rStyle w:val="VerbatimChar"/>
        </w:rPr>
        <w:t xml:space="preserve"> </w:t>
      </w:r>
      <w:r>
        <w:rPr>
          <w:rStyle w:val="VerbatimChar"/>
        </w:rPr>
        <w:t>完成！</w:t>
      </w:r>
      <w:r>
        <w:rPr>
          <w:rStyle w:val="VerbatimChar"/>
        </w:rPr>
        <w:t xml:space="preserve">  \033[0m"</w:t>
      </w:r>
      <w:r>
        <w:br/>
      </w:r>
      <w:r>
        <w:rPr>
          <w:rStyle w:val="VerbatimChar"/>
        </w:rPr>
        <w:t>sleep 1</w:t>
      </w:r>
      <w:r>
        <w:br/>
      </w:r>
      <w:r>
        <w:rPr>
          <w:rStyle w:val="VerbatimChar"/>
        </w:rPr>
        <w:t xml:space="preserve">echo </w:t>
      </w:r>
      <w:r>
        <w:br/>
      </w:r>
      <w:r>
        <w:rPr>
          <w:rStyle w:val="VerbatimChar"/>
        </w:rPr>
        <w:t xml:space="preserve">echo -e "\033[32m </w:t>
      </w:r>
      <w:r>
        <w:rPr>
          <w:rStyle w:val="VerbatimChar"/>
        </w:rPr>
        <w:t>开始分发可用的认证公钥</w:t>
      </w:r>
      <w:r>
        <w:rPr>
          <w:rStyle w:val="VerbatimChar"/>
        </w:rPr>
        <w:t xml:space="preserve">  ...  \033[0m"</w:t>
      </w:r>
      <w:r>
        <w:br/>
      </w:r>
      <w:r>
        <w:rPr>
          <w:rStyle w:val="VerbatimChar"/>
        </w:rPr>
        <w:t>sleep 1</w:t>
      </w:r>
      <w:r>
        <w:br/>
      </w:r>
      <w:r>
        <w:rPr>
          <w:rStyle w:val="VerbatimChar"/>
        </w:rPr>
        <w:t>scp_aukeys root</w:t>
      </w:r>
      <w:r>
        <w:br/>
      </w:r>
      <w:r>
        <w:rPr>
          <w:rStyle w:val="VerbatimChar"/>
        </w:rPr>
        <w:t>scp_aukeys lq</w:t>
      </w:r>
      <w:r>
        <w:br/>
      </w:r>
      <w:r>
        <w:rPr>
          <w:rStyle w:val="VerbatimChar"/>
        </w:rPr>
        <w:t xml:space="preserve">echo -e "\033[32m </w:t>
      </w:r>
      <w:r>
        <w:rPr>
          <w:rStyle w:val="VerbatimChar"/>
        </w:rPr>
        <w:t>可用的认证密钥分发</w:t>
      </w:r>
      <w:r>
        <w:rPr>
          <w:rStyle w:val="VerbatimChar"/>
        </w:rPr>
        <w:t xml:space="preserve"> </w:t>
      </w:r>
      <w:r>
        <w:rPr>
          <w:rStyle w:val="VerbatimChar"/>
        </w:rPr>
        <w:t>完成！</w:t>
      </w:r>
      <w:r>
        <w:rPr>
          <w:rStyle w:val="VerbatimChar"/>
        </w:rPr>
        <w:t xml:space="preserve">  ...  \033[0m"</w:t>
      </w:r>
      <w:r>
        <w:br/>
      </w:r>
      <w:r>
        <w:rPr>
          <w:rStyle w:val="VerbatimChar"/>
        </w:rPr>
        <w:t>sleep 1</w:t>
      </w:r>
      <w:r>
        <w:br/>
      </w:r>
      <w:r>
        <w:rPr>
          <w:rStyle w:val="VerbatimChar"/>
        </w:rPr>
        <w:t xml:space="preserve">echo </w:t>
      </w:r>
      <w:r>
        <w:br/>
      </w:r>
      <w:r>
        <w:rPr>
          <w:rStyle w:val="VerbatimChar"/>
        </w:rPr>
        <w:t xml:space="preserve">echo -e "\033[32m </w:t>
      </w:r>
      <w:r>
        <w:rPr>
          <w:rStyle w:val="VerbatimChar"/>
        </w:rPr>
        <w:t>集群无密码访问配置完成</w:t>
      </w:r>
      <w:r>
        <w:rPr>
          <w:rStyle w:val="VerbatimChar"/>
        </w:rPr>
        <w:t xml:space="preserve">  \033[0m"</w:t>
      </w:r>
      <w:r>
        <w:br/>
      </w:r>
      <w:r>
        <w:rPr>
          <w:rStyle w:val="VerbatimChar"/>
        </w:rPr>
        <w:t>sleep 1</w:t>
      </w:r>
    </w:p>
    <w:p w14:paraId="4DDB0F21" w14:textId="77777777" w:rsidR="005D70FC" w:rsidRDefault="00BE22D6" w:rsidP="005D70FC">
      <w:pPr>
        <w:pStyle w:val="2"/>
      </w:pPr>
      <w:bookmarkStart w:id="136" w:name="四infiniband-配置"/>
      <w:bookmarkStart w:id="137" w:name="_Toc483318257"/>
      <w:bookmarkEnd w:id="136"/>
      <w:r>
        <w:rPr>
          <w:rFonts w:hint="eastAsia"/>
          <w:lang w:eastAsia="zh-CN"/>
        </w:rPr>
        <w:t>五</w:t>
      </w:r>
      <w:r>
        <w:t>、InfiniBand 配置</w:t>
      </w:r>
      <w:bookmarkEnd w:id="137"/>
    </w:p>
    <w:p w14:paraId="67E03456" w14:textId="77777777" w:rsidR="005D70FC" w:rsidRDefault="005D70FC" w:rsidP="005D70FC">
      <w:pPr>
        <w:pStyle w:val="FirstParagraph"/>
        <w:rPr>
          <w:lang w:eastAsia="zh-CN"/>
        </w:rPr>
      </w:pPr>
      <w:r>
        <w:t>如果我们有InfiniBand 交换机的话，InfiniBand的配置应放在第一步来做，因为它关系到了集群的网络互联。</w:t>
      </w:r>
      <w:r>
        <w:br/>
      </w:r>
      <w:r>
        <w:rPr>
          <w:lang w:eastAsia="zh-CN"/>
        </w:rPr>
        <w:t xml:space="preserve">如果手头上暂时没有InfiniBand交换机的话，也可以在这里先把HCA卡的驱动程序装上，这样之后把IB线插上之后，就可以直接用了。 （当然也需要修改 </w:t>
      </w:r>
      <w:r>
        <w:rPr>
          <w:rStyle w:val="VerbatimChar"/>
          <w:lang w:eastAsia="zh-CN"/>
        </w:rPr>
        <w:t>hosts</w:t>
      </w:r>
      <w:r>
        <w:rPr>
          <w:lang w:eastAsia="zh-CN"/>
        </w:rPr>
        <w:t xml:space="preserve"> 中的IP，并重启守护进程）</w:t>
      </w:r>
    </w:p>
    <w:p w14:paraId="1F44AECC" w14:textId="77777777" w:rsidR="005D70FC" w:rsidRDefault="005D70FC" w:rsidP="005D70FC">
      <w:pPr>
        <w:pStyle w:val="3"/>
      </w:pPr>
      <w:bookmarkStart w:id="138" w:name="安装tcl-tk"/>
      <w:bookmarkStart w:id="139" w:name="_Toc483318258"/>
      <w:bookmarkEnd w:id="138"/>
      <w:r>
        <w:t>1. 安装TCL TK</w:t>
      </w:r>
      <w:bookmarkEnd w:id="139"/>
    </w:p>
    <w:p w14:paraId="28F27CA3" w14:textId="77777777" w:rsidR="005D70FC" w:rsidRDefault="005D70FC" w:rsidP="005D70FC">
      <w:pPr>
        <w:pStyle w:val="SourceCode"/>
      </w:pPr>
      <w:r>
        <w:rPr>
          <w:rStyle w:val="VerbatimChar"/>
        </w:rPr>
        <w:t>$ yum install tcl tk -y</w:t>
      </w:r>
    </w:p>
    <w:p w14:paraId="79A4395A" w14:textId="77777777" w:rsidR="005D70FC" w:rsidRDefault="005D70FC" w:rsidP="005D70FC">
      <w:pPr>
        <w:pStyle w:val="3"/>
      </w:pPr>
      <w:bookmarkStart w:id="140" w:name="安装-ofed驱动"/>
      <w:bookmarkStart w:id="141" w:name="_Toc483318259"/>
      <w:bookmarkEnd w:id="140"/>
      <w:r>
        <w:t>2. 安装 OFED驱动</w:t>
      </w:r>
      <w:bookmarkEnd w:id="141"/>
    </w:p>
    <w:p w14:paraId="2C391E1E" w14:textId="77777777" w:rsidR="005D70FC" w:rsidRDefault="005D70FC" w:rsidP="005D70FC">
      <w:pPr>
        <w:numPr>
          <w:ilvl w:val="0"/>
          <w:numId w:val="5"/>
        </w:numPr>
      </w:pPr>
      <w:r>
        <w:t>在官网中下载驱动程序</w:t>
      </w:r>
    </w:p>
    <w:p w14:paraId="26453872" w14:textId="77777777" w:rsidR="005D70FC" w:rsidRDefault="005D70FC" w:rsidP="005D70FC">
      <w:pPr>
        <w:numPr>
          <w:ilvl w:val="0"/>
          <w:numId w:val="4"/>
        </w:numPr>
      </w:pPr>
      <w:r>
        <w:t>Mellanox Ifiniband驱动: http://www.mellanox.com/page/products_dyn?product_family=26&amp;mtag=linux_sw_drivers</w:t>
      </w:r>
    </w:p>
    <w:p w14:paraId="48933532" w14:textId="77777777" w:rsidR="005D70FC" w:rsidRDefault="005D70FC" w:rsidP="005D70FC">
      <w:pPr>
        <w:numPr>
          <w:ilvl w:val="0"/>
          <w:numId w:val="4"/>
        </w:numPr>
      </w:pPr>
      <w:r>
        <w:t>Redhat/Centos 7.3 版本: http://www.mellanox.com/page/mlnx_ofed_eula?mtag=linux_sw_drivers&amp;mrequest=downloads&amp;mtype=ofed&amp;mver=MLNX_OFED-4.0-2.0.0.1&amp;mname=MLNX_OFED_LINUX-4.0-2.0.0.1-rhel7.3-x86_64.tgz</w:t>
      </w:r>
    </w:p>
    <w:p w14:paraId="526C9974" w14:textId="77777777" w:rsidR="005D70FC" w:rsidRDefault="005D70FC" w:rsidP="005D70FC">
      <w:pPr>
        <w:numPr>
          <w:ilvl w:val="0"/>
          <w:numId w:val="5"/>
        </w:numPr>
      </w:pPr>
      <w:r>
        <w:t>解压并安装</w:t>
      </w:r>
    </w:p>
    <w:p w14:paraId="2B47CC43" w14:textId="77777777" w:rsidR="005D70FC" w:rsidRDefault="005D70FC" w:rsidP="005D70FC">
      <w:pPr>
        <w:pStyle w:val="SourceCode"/>
      </w:pPr>
      <w:r>
        <w:rPr>
          <w:rStyle w:val="VerbatimChar"/>
        </w:rPr>
        <w:t xml:space="preserve">$ wget http://www.mellanox.com/page/mlnx_ofed_eula?mtag=linux_sw_drivers&amp;mrequest=downloads&amp;mtype=ofed&amp;mver=MLNX_OFED-4.0-2.0.0.1&amp;mname=MLNX_OFED_LINUX-4.0-2.0.0.1-rhel7.3-x86_64.tgz </w:t>
      </w:r>
      <w:r>
        <w:br/>
      </w:r>
      <w:r>
        <w:br/>
      </w:r>
      <w:r>
        <w:rPr>
          <w:rStyle w:val="VerbatimChar"/>
        </w:rPr>
        <w:lastRenderedPageBreak/>
        <w:t>$ tar xvf MLNX_OFED_LINUX-4.0-2.0.0.1-rhel7.3-x86_64.tgz</w:t>
      </w:r>
      <w:r>
        <w:br/>
      </w:r>
      <w:r>
        <w:rPr>
          <w:rStyle w:val="VerbatimChar"/>
        </w:rPr>
        <w:t>$ cd MLNX_OFED_LINUX-4.0-2.0.0.1-rhel7.3-x86_64</w:t>
      </w:r>
      <w:r>
        <w:br/>
      </w:r>
      <w:r>
        <w:rPr>
          <w:rStyle w:val="VerbatimChar"/>
        </w:rPr>
        <w:t>$ ./mlnxofedinstall</w:t>
      </w:r>
    </w:p>
    <w:p w14:paraId="7C73E700" w14:textId="77777777" w:rsidR="005D70FC" w:rsidRDefault="005D70FC" w:rsidP="005D70FC">
      <w:pPr>
        <w:pStyle w:val="FirstParagraph"/>
      </w:pPr>
      <w:r>
        <w:t xml:space="preserve">正常安装完成后输出如下，从以下输出可以了解到 </w:t>
      </w:r>
      <w:r>
        <w:rPr>
          <w:rStyle w:val="VerbatimChar"/>
        </w:rPr>
        <w:t>HCA</w:t>
      </w:r>
      <w:r>
        <w:rPr>
          <w:rStyle w:val="VerbatimChar"/>
        </w:rPr>
        <w:t>卡</w:t>
      </w:r>
      <w:r>
        <w:t xml:space="preserve"> 的基本信息，如类型为EDR (100Gb/s)， 版本为 ConnectX-4。</w:t>
      </w:r>
    </w:p>
    <w:p w14:paraId="0571E1D7" w14:textId="77777777" w:rsidR="005D70FC" w:rsidRDefault="005D70FC" w:rsidP="005D70FC">
      <w:pPr>
        <w:pStyle w:val="SourceCode"/>
      </w:pPr>
      <w:r>
        <w:rPr>
          <w:rStyle w:val="VerbatimChar"/>
        </w:rPr>
        <w:t>Device #1:</w:t>
      </w:r>
      <w:r>
        <w:br/>
      </w:r>
      <w:r>
        <w:rPr>
          <w:rStyle w:val="VerbatimChar"/>
        </w:rPr>
        <w:t>----------</w:t>
      </w:r>
      <w:r>
        <w:br/>
      </w:r>
      <w:r>
        <w:br/>
      </w:r>
      <w:r>
        <w:rPr>
          <w:rStyle w:val="VerbatimChar"/>
        </w:rPr>
        <w:t xml:space="preserve">  Device Type:      ConnectX4</w:t>
      </w:r>
      <w:r>
        <w:br/>
      </w:r>
      <w:r>
        <w:rPr>
          <w:rStyle w:val="VerbatimChar"/>
        </w:rPr>
        <w:t xml:space="preserve">  Part Number:      MCX456A-ECA_Ax</w:t>
      </w:r>
      <w:r>
        <w:br/>
      </w:r>
      <w:r>
        <w:rPr>
          <w:rStyle w:val="VerbatimChar"/>
        </w:rPr>
        <w:t xml:space="preserve">  Description:      ConnectX-4 VPI adapter card; EDR IB (100Gb/s) and 100GbE; dual-port QSFP28; PCIe3.0 x16; ROHS R6</w:t>
      </w:r>
      <w:r>
        <w:br/>
      </w:r>
      <w:r>
        <w:rPr>
          <w:rStyle w:val="VerbatimChar"/>
        </w:rPr>
        <w:t xml:space="preserve">  PSID:             MT_2190110032</w:t>
      </w:r>
      <w:r>
        <w:br/>
      </w:r>
      <w:r>
        <w:rPr>
          <w:rStyle w:val="VerbatimChar"/>
        </w:rPr>
        <w:t xml:space="preserve">  PCI Device Name:  85:00.0</w:t>
      </w:r>
      <w:r>
        <w:br/>
      </w:r>
      <w:r>
        <w:rPr>
          <w:rStyle w:val="VerbatimChar"/>
        </w:rPr>
        <w:t xml:space="preserve">  Base GUID:        e41d2d0300a5f102</w:t>
      </w:r>
      <w:r>
        <w:br/>
      </w:r>
      <w:r>
        <w:rPr>
          <w:rStyle w:val="VerbatimChar"/>
        </w:rPr>
        <w:t xml:space="preserve">  Versions:         Current        Available     </w:t>
      </w:r>
      <w:r>
        <w:br/>
      </w:r>
      <w:r>
        <w:rPr>
          <w:rStyle w:val="VerbatimChar"/>
        </w:rPr>
        <w:t xml:space="preserve">     FW             12.18.2000     12.18.2000    </w:t>
      </w:r>
      <w:r>
        <w:br/>
      </w:r>
      <w:r>
        <w:rPr>
          <w:rStyle w:val="VerbatimChar"/>
        </w:rPr>
        <w:t xml:space="preserve">     PXE            3.5.0110       3.5.0110      </w:t>
      </w:r>
      <w:r>
        <w:br/>
      </w:r>
      <w:r>
        <w:br/>
      </w:r>
      <w:r>
        <w:rPr>
          <w:rStyle w:val="VerbatimChar"/>
        </w:rPr>
        <w:t xml:space="preserve">  Status:           Up to date</w:t>
      </w:r>
      <w:r>
        <w:br/>
      </w:r>
      <w:r>
        <w:br/>
      </w:r>
      <w:r>
        <w:br/>
      </w:r>
      <w:r>
        <w:rPr>
          <w:rStyle w:val="VerbatimChar"/>
        </w:rPr>
        <w:t>Log File: /tmp/MLNX_OFED_LINUX-4.0-2.0.0.1.4161162.logs/fw_update.log</w:t>
      </w:r>
      <w:r>
        <w:br/>
      </w:r>
      <w:r>
        <w:rPr>
          <w:rStyle w:val="VerbatimChar"/>
        </w:rPr>
        <w:t>To load the new driver, run:</w:t>
      </w:r>
      <w:r>
        <w:br/>
      </w:r>
      <w:r>
        <w:rPr>
          <w:rStyle w:val="VerbatimChar"/>
        </w:rPr>
        <w:t>/etc/init.d/openibd restart</w:t>
      </w:r>
    </w:p>
    <w:p w14:paraId="7CF1ABE0" w14:textId="77777777" w:rsidR="005D70FC" w:rsidRDefault="005D70FC" w:rsidP="005D70FC">
      <w:pPr>
        <w:numPr>
          <w:ilvl w:val="0"/>
          <w:numId w:val="5"/>
        </w:numPr>
      </w:pPr>
      <w:r>
        <w:t>IP 配置</w:t>
      </w:r>
    </w:p>
    <w:p w14:paraId="5E5BA81C" w14:textId="77777777" w:rsidR="005D70FC" w:rsidRDefault="005D70FC" w:rsidP="005D70FC">
      <w:pPr>
        <w:pStyle w:val="FirstParagraph"/>
      </w:pPr>
      <w:r>
        <w:t xml:space="preserve">创建文件 </w:t>
      </w:r>
      <w:r>
        <w:rPr>
          <w:rStyle w:val="VerbatimChar"/>
        </w:rPr>
        <w:t>/etc/sysconfig/network-scripts/ifcfg-ib0</w:t>
      </w:r>
      <w:r>
        <w:t xml:space="preserve"> ，写入以下内容并修改 </w:t>
      </w:r>
      <w:r>
        <w:rPr>
          <w:rStyle w:val="VerbatimChar"/>
        </w:rPr>
        <w:t>IPADDR</w:t>
      </w:r>
      <w:r>
        <w:t xml:space="preserve"> 和 </w:t>
      </w:r>
      <w:r>
        <w:rPr>
          <w:rStyle w:val="VerbatimChar"/>
        </w:rPr>
        <w:t>NETWORK</w:t>
      </w:r>
    </w:p>
    <w:p w14:paraId="7D4D1E33" w14:textId="77777777" w:rsidR="005D70FC" w:rsidRDefault="005D70FC" w:rsidP="005D70FC">
      <w:pPr>
        <w:pStyle w:val="SourceCode"/>
      </w:pPr>
      <w:r>
        <w:rPr>
          <w:rStyle w:val="VerbatimChar"/>
        </w:rPr>
        <w:t>DEVICE=ib0</w:t>
      </w:r>
      <w:r>
        <w:br/>
      </w:r>
      <w:r>
        <w:rPr>
          <w:rStyle w:val="VerbatimChar"/>
        </w:rPr>
        <w:t>BOOTPROTO=static</w:t>
      </w:r>
      <w:r>
        <w:br/>
      </w:r>
      <w:r>
        <w:rPr>
          <w:rStyle w:val="VerbatimChar"/>
        </w:rPr>
        <w:t>ONBOOT=yes</w:t>
      </w:r>
      <w:r>
        <w:br/>
      </w:r>
      <w:r>
        <w:rPr>
          <w:rStyle w:val="VerbatimChar"/>
        </w:rPr>
        <w:t>NM_CONTROLLED=yes</w:t>
      </w:r>
      <w:r>
        <w:br/>
      </w:r>
      <w:r>
        <w:rPr>
          <w:rStyle w:val="VerbatimChar"/>
        </w:rPr>
        <w:t>NETMASK=255.255.255.0</w:t>
      </w:r>
      <w:r>
        <w:br/>
      </w:r>
      <w:r>
        <w:rPr>
          <w:rStyle w:val="VerbatimChar"/>
        </w:rPr>
        <w:t>IPADDR=10.4.9.101</w:t>
      </w:r>
      <w:r>
        <w:br/>
      </w:r>
      <w:r>
        <w:rPr>
          <w:rStyle w:val="VerbatimChar"/>
        </w:rPr>
        <w:t>BROADCAST=10.255.255.255</w:t>
      </w:r>
      <w:r>
        <w:br/>
      </w:r>
      <w:r>
        <w:rPr>
          <w:rStyle w:val="VerbatimChar"/>
        </w:rPr>
        <w:t>NETWORK=10.4.9.0</w:t>
      </w:r>
    </w:p>
    <w:p w14:paraId="128C772D" w14:textId="77777777" w:rsidR="005D70FC" w:rsidRDefault="005D70FC" w:rsidP="005D70FC">
      <w:pPr>
        <w:pStyle w:val="FirstParagraph"/>
      </w:pPr>
      <w:r>
        <w:t xml:space="preserve">这里配置完IP后，需要修改各个机器上的 </w:t>
      </w:r>
      <w:r>
        <w:rPr>
          <w:rStyle w:val="VerbatimChar"/>
        </w:rPr>
        <w:t>hosts</w:t>
      </w:r>
      <w:r>
        <w:t xml:space="preserve"> 文件。</w:t>
      </w:r>
    </w:p>
    <w:p w14:paraId="31C4BB83" w14:textId="77777777" w:rsidR="005D70FC" w:rsidRDefault="005D70FC" w:rsidP="005D70FC">
      <w:pPr>
        <w:numPr>
          <w:ilvl w:val="0"/>
          <w:numId w:val="5"/>
        </w:numPr>
      </w:pPr>
      <w:r>
        <w:t>开机启动</w:t>
      </w:r>
    </w:p>
    <w:p w14:paraId="635A52F9" w14:textId="77777777" w:rsidR="005D70FC" w:rsidRDefault="005D70FC" w:rsidP="005D70FC">
      <w:pPr>
        <w:pStyle w:val="SourceCode"/>
      </w:pPr>
      <w:r>
        <w:rPr>
          <w:rStyle w:val="VerbatimChar"/>
        </w:rPr>
        <w:t>$ chkconfig opensmd on</w:t>
      </w:r>
      <w:r>
        <w:br/>
      </w:r>
      <w:r>
        <w:br/>
      </w:r>
      <w:r>
        <w:rPr>
          <w:rStyle w:val="VerbatimChar"/>
        </w:rPr>
        <w:t>$ systemctl enable openibd</w:t>
      </w:r>
      <w:r>
        <w:br/>
      </w:r>
      <w:r>
        <w:rPr>
          <w:rStyle w:val="VerbatimChar"/>
        </w:rPr>
        <w:lastRenderedPageBreak/>
        <w:t>Created symlink from /etc/systemd/system/sysinit.target.wants/openibd.service to /usr/lib/systemd/system/openibd.service.</w:t>
      </w:r>
    </w:p>
    <w:p w14:paraId="1B2E181D" w14:textId="77777777" w:rsidR="005D70FC" w:rsidRDefault="005D70FC" w:rsidP="005D70FC">
      <w:pPr>
        <w:numPr>
          <w:ilvl w:val="0"/>
          <w:numId w:val="5"/>
        </w:numPr>
      </w:pPr>
      <w:r>
        <w:t>重启网络接口和服务</w:t>
      </w:r>
    </w:p>
    <w:p w14:paraId="525FDB76" w14:textId="77777777" w:rsidR="005D70FC" w:rsidRDefault="005D70FC" w:rsidP="005D70FC">
      <w:pPr>
        <w:pStyle w:val="SourceCode"/>
      </w:pPr>
      <w:r>
        <w:rPr>
          <w:rStyle w:val="VerbatimChar"/>
        </w:rPr>
        <w:t>$ ifdown ib0</w:t>
      </w:r>
      <w:r>
        <w:br/>
      </w:r>
      <w:r>
        <w:rPr>
          <w:rStyle w:val="VerbatimChar"/>
        </w:rPr>
        <w:t>$ ifup   ib1</w:t>
      </w:r>
      <w:r>
        <w:br/>
      </w:r>
      <w:r>
        <w:rPr>
          <w:rStyle w:val="VerbatimChar"/>
        </w:rPr>
        <w:t>$ systemctl restart opensmd</w:t>
      </w:r>
      <w:r>
        <w:br/>
      </w:r>
      <w:r>
        <w:rPr>
          <w:rStyle w:val="VerbatimChar"/>
        </w:rPr>
        <w:t>$ systemctl restart openibd</w:t>
      </w:r>
    </w:p>
    <w:p w14:paraId="42733048" w14:textId="77777777" w:rsidR="005D70FC" w:rsidRDefault="005D70FC" w:rsidP="005D70FC">
      <w:pPr>
        <w:numPr>
          <w:ilvl w:val="0"/>
          <w:numId w:val="5"/>
        </w:numPr>
      </w:pPr>
      <w:r>
        <w:t>查看ib 状态</w:t>
      </w:r>
    </w:p>
    <w:p w14:paraId="58102201" w14:textId="77777777" w:rsidR="005D70FC" w:rsidRDefault="005D70FC" w:rsidP="005D70FC">
      <w:pPr>
        <w:pStyle w:val="SourceCode"/>
      </w:pPr>
      <w:r>
        <w:rPr>
          <w:rStyle w:val="VerbatimChar"/>
        </w:rPr>
        <w:t>$ ibstatus</w:t>
      </w:r>
      <w:r>
        <w:br/>
      </w:r>
      <w:r>
        <w:rPr>
          <w:rStyle w:val="VerbatimChar"/>
        </w:rPr>
        <w:t>CA 'mlx5_0'</w:t>
      </w:r>
      <w:r>
        <w:br/>
      </w:r>
      <w:r>
        <w:rPr>
          <w:rStyle w:val="VerbatimChar"/>
        </w:rPr>
        <w:t xml:space="preserve">    CA type: MT4115</w:t>
      </w:r>
      <w:r>
        <w:br/>
      </w:r>
      <w:r>
        <w:rPr>
          <w:rStyle w:val="VerbatimChar"/>
        </w:rPr>
        <w:t xml:space="preserve">    Number of ports: 1</w:t>
      </w:r>
      <w:r>
        <w:br/>
      </w:r>
      <w:r>
        <w:rPr>
          <w:rStyle w:val="VerbatimChar"/>
        </w:rPr>
        <w:t xml:space="preserve">    Firmware version: 12.17.2020</w:t>
      </w:r>
      <w:r>
        <w:br/>
      </w:r>
      <w:r>
        <w:rPr>
          <w:rStyle w:val="VerbatimChar"/>
        </w:rPr>
        <w:t xml:space="preserve">    Hardware version: 0</w:t>
      </w:r>
      <w:r>
        <w:br/>
      </w:r>
      <w:r>
        <w:rPr>
          <w:rStyle w:val="VerbatimChar"/>
        </w:rPr>
        <w:t xml:space="preserve">    Node GUID: 0xe41d2d0300a5f0d6</w:t>
      </w:r>
      <w:r>
        <w:br/>
      </w:r>
      <w:r>
        <w:rPr>
          <w:rStyle w:val="VerbatimChar"/>
        </w:rPr>
        <w:t xml:space="preserve">    System image GUID: 0xe41d2d0300a5f0d6</w:t>
      </w:r>
      <w:r>
        <w:br/>
      </w:r>
      <w:r>
        <w:rPr>
          <w:rStyle w:val="VerbatimChar"/>
        </w:rPr>
        <w:t xml:space="preserve">    Port 1:</w:t>
      </w:r>
      <w:r>
        <w:br/>
      </w:r>
      <w:r>
        <w:rPr>
          <w:rStyle w:val="VerbatimChar"/>
        </w:rPr>
        <w:t xml:space="preserve">        State: Active             #</w:t>
      </w:r>
      <w:r>
        <w:rPr>
          <w:rStyle w:val="VerbatimChar"/>
        </w:rPr>
        <w:t>连接正常的状态是</w:t>
      </w:r>
      <w:r>
        <w:rPr>
          <w:rStyle w:val="VerbatimChar"/>
        </w:rPr>
        <w:t xml:space="preserve"> Active</w:t>
      </w:r>
      <w:r>
        <w:br/>
      </w:r>
      <w:r>
        <w:rPr>
          <w:rStyle w:val="VerbatimChar"/>
        </w:rPr>
        <w:t xml:space="preserve">        Physical state: LinkUp    #</w:t>
      </w:r>
      <w:r>
        <w:rPr>
          <w:rStyle w:val="VerbatimChar"/>
        </w:rPr>
        <w:t>连接正常的状态是</w:t>
      </w:r>
      <w:r>
        <w:rPr>
          <w:rStyle w:val="VerbatimChar"/>
        </w:rPr>
        <w:t xml:space="preserve"> LinkUp</w:t>
      </w:r>
      <w:r>
        <w:br/>
      </w:r>
      <w:r>
        <w:rPr>
          <w:rStyle w:val="VerbatimChar"/>
        </w:rPr>
        <w:t xml:space="preserve">        Rate: 10</w:t>
      </w:r>
      <w:r>
        <w:br/>
      </w:r>
      <w:r>
        <w:rPr>
          <w:rStyle w:val="VerbatimChar"/>
        </w:rPr>
        <w:t xml:space="preserve">        Base lid: 65535</w:t>
      </w:r>
      <w:r>
        <w:br/>
      </w:r>
      <w:r>
        <w:rPr>
          <w:rStyle w:val="VerbatimChar"/>
        </w:rPr>
        <w:t xml:space="preserve">        LMC: 0</w:t>
      </w:r>
      <w:r>
        <w:br/>
      </w:r>
      <w:r>
        <w:rPr>
          <w:rStyle w:val="VerbatimChar"/>
        </w:rPr>
        <w:t xml:space="preserve">        SM lid: 0</w:t>
      </w:r>
      <w:r>
        <w:br/>
      </w:r>
      <w:r>
        <w:rPr>
          <w:rStyle w:val="VerbatimChar"/>
        </w:rPr>
        <w:t xml:space="preserve">        Capability mask: 0x2651e848</w:t>
      </w:r>
      <w:r>
        <w:br/>
      </w:r>
      <w:r>
        <w:rPr>
          <w:rStyle w:val="VerbatimChar"/>
        </w:rPr>
        <w:t xml:space="preserve">        Port GUID: 0xe41d2d0300a5f0d6</w:t>
      </w:r>
      <w:r>
        <w:br/>
      </w:r>
      <w:r>
        <w:rPr>
          <w:rStyle w:val="VerbatimChar"/>
        </w:rPr>
        <w:t xml:space="preserve">        Link layer: InfiniBand</w:t>
      </w:r>
      <w:r>
        <w:br/>
      </w:r>
      <w:r>
        <w:rPr>
          <w:rStyle w:val="VerbatimChar"/>
        </w:rPr>
        <w:t>CA 'mlx5_1'</w:t>
      </w:r>
      <w:r>
        <w:br/>
      </w:r>
      <w:r>
        <w:rPr>
          <w:rStyle w:val="VerbatimChar"/>
        </w:rPr>
        <w:t xml:space="preserve">    CA type: MT4115</w:t>
      </w:r>
      <w:r>
        <w:br/>
      </w:r>
      <w:r>
        <w:rPr>
          <w:rStyle w:val="VerbatimChar"/>
        </w:rPr>
        <w:t xml:space="preserve">    Number of ports: 1</w:t>
      </w:r>
      <w:r>
        <w:br/>
      </w:r>
      <w:r>
        <w:rPr>
          <w:rStyle w:val="VerbatimChar"/>
        </w:rPr>
        <w:t xml:space="preserve">    Firmware version: 12.17.2020</w:t>
      </w:r>
      <w:r>
        <w:br/>
      </w:r>
      <w:r>
        <w:rPr>
          <w:rStyle w:val="VerbatimChar"/>
        </w:rPr>
        <w:t xml:space="preserve">    Hardware version: 0</w:t>
      </w:r>
      <w:r>
        <w:br/>
      </w:r>
      <w:r>
        <w:rPr>
          <w:rStyle w:val="VerbatimChar"/>
        </w:rPr>
        <w:t xml:space="preserve">    Node GUID: 0xe41d2d0300a5f0d7</w:t>
      </w:r>
      <w:r>
        <w:br/>
      </w:r>
      <w:r>
        <w:rPr>
          <w:rStyle w:val="VerbatimChar"/>
        </w:rPr>
        <w:t xml:space="preserve">    System image GUID: 0xe41d2d0300a5f0d6</w:t>
      </w:r>
      <w:r>
        <w:br/>
      </w:r>
      <w:r>
        <w:rPr>
          <w:rStyle w:val="VerbatimChar"/>
        </w:rPr>
        <w:t xml:space="preserve">    Port 1:</w:t>
      </w:r>
      <w:r>
        <w:br/>
      </w:r>
      <w:r>
        <w:rPr>
          <w:rStyle w:val="VerbatimChar"/>
        </w:rPr>
        <w:t xml:space="preserve">        State: Down</w:t>
      </w:r>
      <w:r>
        <w:br/>
      </w:r>
      <w:r>
        <w:rPr>
          <w:rStyle w:val="VerbatimChar"/>
        </w:rPr>
        <w:t xml:space="preserve">        Physical state: Disabled</w:t>
      </w:r>
      <w:r>
        <w:br/>
      </w:r>
      <w:r>
        <w:rPr>
          <w:rStyle w:val="VerbatimChar"/>
        </w:rPr>
        <w:t xml:space="preserve">        Rate: 10</w:t>
      </w:r>
      <w:r>
        <w:br/>
      </w:r>
      <w:r>
        <w:rPr>
          <w:rStyle w:val="VerbatimChar"/>
        </w:rPr>
        <w:t xml:space="preserve">        Base lid: 3</w:t>
      </w:r>
      <w:r>
        <w:br/>
      </w:r>
      <w:r>
        <w:rPr>
          <w:rStyle w:val="VerbatimChar"/>
        </w:rPr>
        <w:t xml:space="preserve">        LMC: 0</w:t>
      </w:r>
      <w:r>
        <w:br/>
      </w:r>
      <w:r>
        <w:rPr>
          <w:rStyle w:val="VerbatimChar"/>
        </w:rPr>
        <w:t xml:space="preserve">        SM lid: 3</w:t>
      </w:r>
      <w:r>
        <w:br/>
      </w:r>
      <w:r>
        <w:rPr>
          <w:rStyle w:val="VerbatimChar"/>
        </w:rPr>
        <w:t xml:space="preserve">        Capability mask: 0x2651e848</w:t>
      </w:r>
      <w:r>
        <w:br/>
      </w:r>
      <w:r>
        <w:rPr>
          <w:rStyle w:val="VerbatimChar"/>
        </w:rPr>
        <w:t xml:space="preserve">        Port GUID: 0xe41d2d0300a5f0d7</w:t>
      </w:r>
      <w:r>
        <w:br/>
      </w:r>
      <w:r>
        <w:rPr>
          <w:rStyle w:val="VerbatimChar"/>
        </w:rPr>
        <w:t xml:space="preserve">        Link layer: InfiniBand</w:t>
      </w:r>
      <w:r>
        <w:br/>
      </w:r>
      <w:r>
        <w:br/>
      </w:r>
      <w:r>
        <w:rPr>
          <w:rStyle w:val="VerbatimChar"/>
        </w:rPr>
        <w:t>$ ibhosts  #</w:t>
      </w:r>
      <w:r>
        <w:rPr>
          <w:rStyle w:val="VerbatimChar"/>
        </w:rPr>
        <w:t>输出信息待补充</w:t>
      </w:r>
    </w:p>
    <w:p w14:paraId="7DF5771F" w14:textId="77777777" w:rsidR="005D70FC" w:rsidRDefault="005D70FC" w:rsidP="005D70FC">
      <w:pPr>
        <w:pStyle w:val="3"/>
        <w:rPr>
          <w:lang w:eastAsia="zh-CN"/>
        </w:rPr>
      </w:pPr>
      <w:bookmarkStart w:id="142" w:name="重启"/>
      <w:bookmarkStart w:id="143" w:name="_Toc483318260"/>
      <w:bookmarkEnd w:id="142"/>
      <w:r>
        <w:rPr>
          <w:lang w:eastAsia="zh-CN"/>
        </w:rPr>
        <w:lastRenderedPageBreak/>
        <w:t xml:space="preserve">3. </w:t>
      </w:r>
      <w:commentRangeStart w:id="144"/>
      <w:r>
        <w:rPr>
          <w:lang w:eastAsia="zh-CN"/>
        </w:rPr>
        <w:t>重启</w:t>
      </w:r>
      <w:bookmarkEnd w:id="143"/>
      <w:commentRangeEnd w:id="144"/>
      <w:r w:rsidR="00863373">
        <w:rPr>
          <w:rStyle w:val="af8"/>
          <w:rFonts w:asciiTheme="minorHAnsi" w:eastAsiaTheme="minorEastAsia" w:hAnsiTheme="minorHAnsi" w:cstheme="minorBidi"/>
          <w:b w:val="0"/>
          <w:bCs w:val="0"/>
          <w:color w:val="auto"/>
        </w:rPr>
        <w:commentReference w:id="144"/>
      </w:r>
    </w:p>
    <w:p w14:paraId="4CE7DCA4" w14:textId="77777777" w:rsidR="005D70FC" w:rsidRDefault="005D70FC" w:rsidP="005D70FC">
      <w:pPr>
        <w:pStyle w:val="FirstParagraph"/>
        <w:rPr>
          <w:lang w:eastAsia="zh-CN"/>
        </w:rPr>
      </w:pPr>
      <w:r>
        <w:rPr>
          <w:rStyle w:val="VerbatimChar"/>
          <w:lang w:eastAsia="zh-CN"/>
        </w:rPr>
        <w:t>opensmd</w:t>
      </w:r>
      <w:r>
        <w:rPr>
          <w:lang w:eastAsia="zh-CN"/>
        </w:rPr>
        <w:t xml:space="preserve"> 服务会和其他服务冲突，目前觉得最好的解决办法是在第一次配置完后设置服务开机启动并直接重启机器，之后一切都正常。</w:t>
      </w:r>
    </w:p>
    <w:p w14:paraId="76086D7F" w14:textId="77777777" w:rsidR="005D70FC" w:rsidRDefault="00BE22D6" w:rsidP="005D70FC">
      <w:pPr>
        <w:pStyle w:val="2"/>
      </w:pPr>
      <w:bookmarkStart w:id="145" w:name="五nfs文件系统-exports"/>
      <w:bookmarkStart w:id="146" w:name="_Toc483318261"/>
      <w:bookmarkEnd w:id="145"/>
      <w:r>
        <w:rPr>
          <w:rFonts w:hint="eastAsia"/>
          <w:lang w:eastAsia="zh-CN"/>
        </w:rPr>
        <w:t>六</w:t>
      </w:r>
      <w:r>
        <w:t>、NFS文件系统 exports</w:t>
      </w:r>
      <w:bookmarkEnd w:id="146"/>
    </w:p>
    <w:p w14:paraId="3C5D8CE2" w14:textId="77777777" w:rsidR="005D70FC" w:rsidRDefault="005D70FC" w:rsidP="005D70FC">
      <w:pPr>
        <w:pStyle w:val="FirstParagraph"/>
        <w:rPr>
          <w:lang w:eastAsia="zh-CN"/>
        </w:rPr>
      </w:pPr>
      <w:r>
        <w:t>NFS 是Network File System的缩写，即网络文件系统。一种使用于分散式文件系统的协定，由Sun公司开发，于1984年向外公布。</w:t>
      </w:r>
      <w:r>
        <w:rPr>
          <w:lang w:eastAsia="zh-CN"/>
        </w:rPr>
        <w:t>功能是通过网络让不同的机器、不同的操作系统能够彼此分享个别的数据，让应用程序在客户端通过网络访问位于服务器磁盘中的数据，是在类Unix系统间实现磁盘文件共享的一种方法。</w:t>
      </w:r>
    </w:p>
    <w:p w14:paraId="6BF29BBB" w14:textId="77777777" w:rsidR="005D70FC" w:rsidRDefault="005D70FC" w:rsidP="005D70FC">
      <w:pPr>
        <w:pStyle w:val="a0"/>
        <w:rPr>
          <w:lang w:eastAsia="zh-CN"/>
        </w:rPr>
      </w:pPr>
      <w:r>
        <w:rPr>
          <w:lang w:eastAsia="zh-CN"/>
        </w:rPr>
        <w:t>NFS 的基本原则是“容许不同的客户端及服务端通过一组RPC分享相同的文件系统”，它是独立于操作系统，容许不同硬件及操作系统的系统共同进行文件的分享。</w:t>
      </w:r>
    </w:p>
    <w:p w14:paraId="554D48C6" w14:textId="77777777" w:rsidR="005D70FC" w:rsidRDefault="005D70FC" w:rsidP="005D70FC">
      <w:pPr>
        <w:pStyle w:val="a0"/>
        <w:rPr>
          <w:lang w:eastAsia="zh-CN"/>
        </w:rPr>
      </w:pPr>
      <w:r>
        <w:rPr>
          <w:lang w:eastAsia="zh-CN"/>
        </w:rPr>
        <w:t>NFS在文件传送或信息传送过程中依赖于RPC协议。RPC，远程过程调用 (Remote Procedure Call) 是能使客户端执行其他系统中程序的一种机制。NFS本身是没有提供信息传输的协议和功能的，但NFS却能让我们通过网络进行资料的分享，这是因为NFS使用了一些其它的传输协议。而这些传输协议用到这个RPC功能的。可以说NFS本身就是使用RPC的一个程序。或者说NFS也是一个RPC SERVER。所以只要用到NFS的地方都要启动RPC服务，不论是NFS SERVER或者NFS CLIENT。这样SERVER和CLIENT才能通过RPC来实现PROGRAM PORT的对应。可以这么理解RPC和NFS的关系：NFS是一个文件系统，而RPC是负责负责信息的传输。</w:t>
      </w:r>
    </w:p>
    <w:p w14:paraId="10EDA6E1" w14:textId="77777777" w:rsidR="005D70FC" w:rsidRDefault="005D70FC" w:rsidP="005D70FC">
      <w:pPr>
        <w:pStyle w:val="3"/>
      </w:pPr>
      <w:bookmarkStart w:id="147" w:name="安装nfs服务"/>
      <w:bookmarkStart w:id="148" w:name="_Toc483318262"/>
      <w:bookmarkEnd w:id="147"/>
      <w:r>
        <w:t>1. 安装NFS服务</w:t>
      </w:r>
      <w:bookmarkEnd w:id="148"/>
    </w:p>
    <w:p w14:paraId="0827BC24" w14:textId="77777777" w:rsidR="005D70FC" w:rsidRDefault="005D70FC" w:rsidP="005D70FC">
      <w:pPr>
        <w:numPr>
          <w:ilvl w:val="0"/>
          <w:numId w:val="5"/>
        </w:numPr>
      </w:pPr>
      <w:r>
        <w:t>nfs-utils :包括基本的NFS命令与监控程序</w:t>
      </w:r>
    </w:p>
    <w:p w14:paraId="77695F9B" w14:textId="77777777" w:rsidR="005D70FC" w:rsidRDefault="005D70FC" w:rsidP="005D70FC">
      <w:pPr>
        <w:numPr>
          <w:ilvl w:val="0"/>
          <w:numId w:val="5"/>
        </w:numPr>
      </w:pPr>
      <w:r>
        <w:t>rpcbind :支持安全NFS RPC服务的连接</w:t>
      </w:r>
    </w:p>
    <w:p w14:paraId="2085B5CC" w14:textId="77777777" w:rsidR="005D70FC" w:rsidRDefault="005D70FC" w:rsidP="005D70FC">
      <w:pPr>
        <w:pStyle w:val="SourceCode"/>
      </w:pPr>
      <w:r>
        <w:rPr>
          <w:rStyle w:val="VerbatimChar"/>
        </w:rPr>
        <w:t>$ yum install rpcbind nfs-utils -y</w:t>
      </w:r>
    </w:p>
    <w:p w14:paraId="449C0995" w14:textId="77777777" w:rsidR="005D70FC" w:rsidRDefault="005D70FC" w:rsidP="005D70FC">
      <w:pPr>
        <w:pStyle w:val="3"/>
      </w:pPr>
      <w:bookmarkStart w:id="149" w:name="nfs系统守护进程"/>
      <w:bookmarkStart w:id="150" w:name="_Toc483318263"/>
      <w:bookmarkEnd w:id="149"/>
      <w:r>
        <w:t>2. NFS系统守护进程</w:t>
      </w:r>
      <w:bookmarkEnd w:id="150"/>
    </w:p>
    <w:p w14:paraId="312874FE" w14:textId="77777777" w:rsidR="005D70FC" w:rsidRDefault="005D70FC" w:rsidP="005D70FC">
      <w:pPr>
        <w:numPr>
          <w:ilvl w:val="0"/>
          <w:numId w:val="5"/>
        </w:numPr>
        <w:rPr>
          <w:lang w:eastAsia="zh-CN"/>
        </w:rPr>
      </w:pPr>
      <w:r>
        <w:rPr>
          <w:lang w:eastAsia="zh-CN"/>
        </w:rPr>
        <w:t>nfsd：基本的NFS守护进程，主要功能是管理客户端是否能够登录服务器；</w:t>
      </w:r>
    </w:p>
    <w:p w14:paraId="781D0245" w14:textId="77777777" w:rsidR="005D70FC" w:rsidRDefault="005D70FC" w:rsidP="005D70FC">
      <w:pPr>
        <w:numPr>
          <w:ilvl w:val="0"/>
          <w:numId w:val="5"/>
        </w:numPr>
      </w:pPr>
      <w:r>
        <w:rPr>
          <w:lang w:eastAsia="zh-CN"/>
        </w:rPr>
        <w:t>mountd：RPC安装守护进程，主要功能是管理NFS的文件系统。当客户端顺利通过nfsd登录NFS服务器后，在使用NFS服务所提供的文件前，还必须通过文件使用权限的验证。</w:t>
      </w:r>
      <w:r>
        <w:t xml:space="preserve">它会读取NFS的配置文件 </w:t>
      </w:r>
      <w:r>
        <w:rPr>
          <w:rStyle w:val="VerbatimChar"/>
        </w:rPr>
        <w:t>/etc/exports</w:t>
      </w:r>
      <w:r>
        <w:t xml:space="preserve"> 来对比客户端权限。</w:t>
      </w:r>
    </w:p>
    <w:p w14:paraId="0BED14A5" w14:textId="77777777" w:rsidR="005D70FC" w:rsidRDefault="005D70FC" w:rsidP="005D70FC">
      <w:pPr>
        <w:numPr>
          <w:ilvl w:val="0"/>
          <w:numId w:val="5"/>
        </w:numPr>
        <w:rPr>
          <w:lang w:eastAsia="zh-CN"/>
        </w:rPr>
      </w:pPr>
      <w:r>
        <w:rPr>
          <w:lang w:eastAsia="zh-CN"/>
        </w:rPr>
        <w:lastRenderedPageBreak/>
        <w:t>rpcbind：主要功能是进行端口映射工作。当客户端尝试连接并使用RPC服务器提供的服务（如NFS服务）时，rpcbind会将所管理的与服务对应的端口提供给客户端，从而使客户可以通过该端口向服务器请求服务。</w:t>
      </w:r>
    </w:p>
    <w:p w14:paraId="213DAFEC" w14:textId="77777777" w:rsidR="005D70FC" w:rsidRDefault="005D70FC" w:rsidP="005D70FC">
      <w:pPr>
        <w:pStyle w:val="FirstParagraph"/>
        <w:rPr>
          <w:lang w:eastAsia="zh-CN"/>
        </w:rPr>
      </w:pPr>
      <w:r>
        <w:rPr>
          <w:lang w:eastAsia="zh-CN"/>
        </w:rPr>
        <w:t>设置NFS守护进程开机启动</w:t>
      </w:r>
    </w:p>
    <w:p w14:paraId="5692AA21" w14:textId="77777777" w:rsidR="005D70FC" w:rsidRDefault="005D70FC" w:rsidP="005D70FC">
      <w:pPr>
        <w:pStyle w:val="SourceCode"/>
      </w:pPr>
      <w:r>
        <w:rPr>
          <w:rStyle w:val="VerbatimChar"/>
        </w:rPr>
        <w:t>$ systemctl enable rpcbind</w:t>
      </w:r>
      <w:r>
        <w:br/>
      </w:r>
      <w:r>
        <w:rPr>
          <w:rStyle w:val="VerbatimChar"/>
        </w:rPr>
        <w:t>Created symlink from /etc/systemd/system/sockets.target.wants/rpcbind.socket to /usr/lib/systemd/system/rpcbind.socket.</w:t>
      </w:r>
      <w:r>
        <w:br/>
      </w:r>
      <w:r>
        <w:rPr>
          <w:rStyle w:val="VerbatimChar"/>
        </w:rPr>
        <w:t>$ systemctl enable nfs</w:t>
      </w:r>
      <w:r>
        <w:br/>
      </w:r>
      <w:r>
        <w:rPr>
          <w:rStyle w:val="VerbatimChar"/>
        </w:rPr>
        <w:t>Created symlink from /etc/systemd/system/multi-user.target.wants/nfs-server.service to /usr/lib/systemd/system/nfs-server.service.</w:t>
      </w:r>
    </w:p>
    <w:p w14:paraId="53959312" w14:textId="77777777" w:rsidR="005D70FC" w:rsidRDefault="005D70FC" w:rsidP="005D70FC">
      <w:pPr>
        <w:pStyle w:val="3"/>
      </w:pPr>
      <w:bookmarkStart w:id="151" w:name="nfs服务器配置"/>
      <w:bookmarkStart w:id="152" w:name="_Toc483318264"/>
      <w:bookmarkEnd w:id="151"/>
      <w:r>
        <w:t>3. NFS服务器配置</w:t>
      </w:r>
      <w:bookmarkEnd w:id="152"/>
    </w:p>
    <w:p w14:paraId="2C3806A3" w14:textId="77777777" w:rsidR="005D70FC" w:rsidRDefault="005D70FC" w:rsidP="00D32F37">
      <w:pPr>
        <w:pStyle w:val="FirstParagraph"/>
      </w:pPr>
      <w:r>
        <w:t>NFS 常用配置目录</w:t>
      </w:r>
      <w:r>
        <w:br/>
        <w:t>/etc/exports</w:t>
      </w:r>
      <w:r w:rsidR="00D32F37">
        <w:tab/>
      </w:r>
      <w:r w:rsidR="00D32F37">
        <w:tab/>
      </w:r>
      <w:r w:rsidR="00D32F37">
        <w:tab/>
      </w:r>
      <w:r w:rsidR="00D32F37">
        <w:tab/>
      </w:r>
      <w:r w:rsidR="00D32F37">
        <w:tab/>
      </w:r>
      <w:r w:rsidR="00D32F37">
        <w:tab/>
      </w:r>
      <w:r w:rsidR="00D32F37">
        <w:tab/>
      </w:r>
      <w:r>
        <w:t>NFS服务的主要配置文件</w:t>
      </w:r>
      <w:r>
        <w:br/>
        <w:t>/usr/sbin/exportfs NFS</w:t>
      </w:r>
      <w:r w:rsidR="00D32F37">
        <w:tab/>
      </w:r>
      <w:r w:rsidR="00D32F37">
        <w:tab/>
      </w:r>
      <w:r w:rsidR="00D32F37">
        <w:tab/>
      </w:r>
      <w:r w:rsidR="00D32F37">
        <w:tab/>
      </w:r>
      <w:r>
        <w:t>服务的管理命令</w:t>
      </w:r>
      <w:r>
        <w:br/>
        <w:t xml:space="preserve">/usr/sbin/showmount </w:t>
      </w:r>
      <w:r w:rsidR="00D32F37">
        <w:tab/>
      </w:r>
      <w:r w:rsidR="00D32F37">
        <w:tab/>
      </w:r>
      <w:r w:rsidR="00D32F37">
        <w:tab/>
      </w:r>
      <w:r w:rsidR="00D32F37">
        <w:tab/>
      </w:r>
      <w:r>
        <w:t>客户端的查看命令</w:t>
      </w:r>
      <w:r>
        <w:br/>
        <w:t xml:space="preserve">/var/lib/nfs/etab </w:t>
      </w:r>
      <w:r w:rsidR="00D32F37">
        <w:tab/>
      </w:r>
      <w:r w:rsidR="00D32F37">
        <w:tab/>
      </w:r>
      <w:r w:rsidR="00D32F37">
        <w:tab/>
      </w:r>
      <w:r w:rsidR="00D32F37">
        <w:tab/>
      </w:r>
      <w:r w:rsidR="00D32F37">
        <w:tab/>
      </w:r>
      <w:r>
        <w:t xml:space="preserve">记录NFS分享出来的目录的完整权限设定值 /var/lib/nfs/xtab </w:t>
      </w:r>
      <w:r w:rsidR="00D32F37">
        <w:tab/>
      </w:r>
      <w:r w:rsidR="00D32F37">
        <w:tab/>
      </w:r>
      <w:r w:rsidR="00D32F37">
        <w:tab/>
      </w:r>
      <w:r w:rsidR="00D32F37">
        <w:tab/>
      </w:r>
      <w:r w:rsidR="00D32F37">
        <w:tab/>
      </w:r>
      <w:r>
        <w:t>记录曾经登录过的客户端信息</w:t>
      </w:r>
    </w:p>
    <w:p w14:paraId="7C6360AC" w14:textId="77777777" w:rsidR="005D70FC" w:rsidRDefault="005D70FC" w:rsidP="005D70FC">
      <w:pPr>
        <w:pStyle w:val="FirstParagraph"/>
        <w:rPr>
          <w:lang w:eastAsia="zh-CN"/>
        </w:rPr>
      </w:pPr>
      <w:r>
        <w:rPr>
          <w:lang w:eastAsia="zh-CN"/>
        </w:rPr>
        <w:t xml:space="preserve">NFS服务的配置文件为 </w:t>
      </w:r>
      <w:r>
        <w:rPr>
          <w:rStyle w:val="VerbatimChar"/>
          <w:lang w:eastAsia="zh-CN"/>
        </w:rPr>
        <w:t>/etc/exports</w:t>
      </w:r>
      <w:r>
        <w:rPr>
          <w:lang w:eastAsia="zh-CN"/>
        </w:rPr>
        <w:t>，这个文件是NFS的主要配置文件，不过系统并没有默认值，所以这个文件不一定会存在，可能要使用vim手动建立，然后在文件里面写入配置内容。</w:t>
      </w:r>
    </w:p>
    <w:p w14:paraId="0B808EF0" w14:textId="77777777" w:rsidR="005D70FC" w:rsidRDefault="005D70FC" w:rsidP="005D70FC">
      <w:pPr>
        <w:pStyle w:val="a0"/>
        <w:rPr>
          <w:lang w:eastAsia="zh-CN"/>
        </w:rPr>
      </w:pPr>
      <w:r>
        <w:rPr>
          <w:rStyle w:val="VerbatimChar"/>
          <w:lang w:eastAsia="zh-CN"/>
        </w:rPr>
        <w:t>/etc/exports</w:t>
      </w:r>
      <w:r>
        <w:rPr>
          <w:lang w:eastAsia="zh-CN"/>
        </w:rPr>
        <w:t xml:space="preserve"> 文件内容格式：</w:t>
      </w:r>
    </w:p>
    <w:p w14:paraId="5DF848C1" w14:textId="77777777" w:rsidR="005D70FC" w:rsidRDefault="005D70FC" w:rsidP="005D70FC">
      <w:pPr>
        <w:pStyle w:val="SourceCode"/>
      </w:pPr>
      <w:r>
        <w:rPr>
          <w:rStyle w:val="VerbatimChar"/>
        </w:rPr>
        <w:t>&lt;</w:t>
      </w:r>
      <w:r>
        <w:rPr>
          <w:rStyle w:val="VerbatimChar"/>
        </w:rPr>
        <w:t>输出目录</w:t>
      </w:r>
      <w:r>
        <w:rPr>
          <w:rStyle w:val="VerbatimChar"/>
        </w:rPr>
        <w:t>&gt; [</w:t>
      </w:r>
      <w:r>
        <w:rPr>
          <w:rStyle w:val="VerbatimChar"/>
        </w:rPr>
        <w:t>客户端</w:t>
      </w:r>
      <w:r>
        <w:rPr>
          <w:rStyle w:val="VerbatimChar"/>
        </w:rPr>
        <w:t xml:space="preserve">1 </w:t>
      </w:r>
      <w:r>
        <w:rPr>
          <w:rStyle w:val="VerbatimChar"/>
        </w:rPr>
        <w:t>选项（访问权限</w:t>
      </w:r>
      <w:r>
        <w:rPr>
          <w:rStyle w:val="VerbatimChar"/>
        </w:rPr>
        <w:t>,</w:t>
      </w:r>
      <w:r>
        <w:rPr>
          <w:rStyle w:val="VerbatimChar"/>
        </w:rPr>
        <w:t>用户映射</w:t>
      </w:r>
      <w:r>
        <w:rPr>
          <w:rStyle w:val="VerbatimChar"/>
        </w:rPr>
        <w:t>,</w:t>
      </w:r>
      <w:r>
        <w:rPr>
          <w:rStyle w:val="VerbatimChar"/>
        </w:rPr>
        <w:t>其他）</w:t>
      </w:r>
      <w:r>
        <w:rPr>
          <w:rStyle w:val="VerbatimChar"/>
        </w:rPr>
        <w:t>] [</w:t>
      </w:r>
      <w:r>
        <w:rPr>
          <w:rStyle w:val="VerbatimChar"/>
        </w:rPr>
        <w:t>客户端</w:t>
      </w:r>
      <w:r>
        <w:rPr>
          <w:rStyle w:val="VerbatimChar"/>
        </w:rPr>
        <w:t xml:space="preserve">2 </w:t>
      </w:r>
      <w:r>
        <w:rPr>
          <w:rStyle w:val="VerbatimChar"/>
        </w:rPr>
        <w:t>选项（访问权限</w:t>
      </w:r>
      <w:r>
        <w:rPr>
          <w:rStyle w:val="VerbatimChar"/>
        </w:rPr>
        <w:t>,</w:t>
      </w:r>
      <w:r>
        <w:rPr>
          <w:rStyle w:val="VerbatimChar"/>
        </w:rPr>
        <w:t>用户映射</w:t>
      </w:r>
      <w:r>
        <w:rPr>
          <w:rStyle w:val="VerbatimChar"/>
        </w:rPr>
        <w:t>,</w:t>
      </w:r>
      <w:r>
        <w:rPr>
          <w:rStyle w:val="VerbatimChar"/>
        </w:rPr>
        <w:t>其他）</w:t>
      </w:r>
      <w:r>
        <w:rPr>
          <w:rStyle w:val="VerbatimChar"/>
        </w:rPr>
        <w:t>]</w:t>
      </w:r>
    </w:p>
    <w:p w14:paraId="190BFD77" w14:textId="77777777" w:rsidR="005D70FC" w:rsidRDefault="005D70FC" w:rsidP="005D70FC">
      <w:pPr>
        <w:pStyle w:val="FirstParagraph"/>
      </w:pPr>
      <w:r>
        <w:t xml:space="preserve">目前我的配置选项为 </w:t>
      </w:r>
      <w:r>
        <w:rPr>
          <w:rStyle w:val="VerbatimChar"/>
        </w:rPr>
        <w:t>↓</w:t>
      </w:r>
    </w:p>
    <w:p w14:paraId="7C07808A" w14:textId="77777777" w:rsidR="005D70FC" w:rsidRDefault="005D70FC" w:rsidP="005D70FC">
      <w:pPr>
        <w:pStyle w:val="SourceCode"/>
      </w:pPr>
      <w:r>
        <w:rPr>
          <w:rStyle w:val="VerbatimChar"/>
        </w:rPr>
        <w:t>/home/cluster *(rw,no_all_squash,no_root_squash,fsid=0,insecure)</w:t>
      </w:r>
    </w:p>
    <w:p w14:paraId="46DB24D2" w14:textId="77777777" w:rsidR="005D70FC" w:rsidRDefault="005D70FC" w:rsidP="005D70FC">
      <w:pPr>
        <w:numPr>
          <w:ilvl w:val="0"/>
          <w:numId w:val="5"/>
        </w:numPr>
      </w:pPr>
      <w:r>
        <w:t>输出目录：</w:t>
      </w:r>
    </w:p>
    <w:p w14:paraId="60205B56" w14:textId="77777777" w:rsidR="005D70FC" w:rsidRDefault="005D70FC" w:rsidP="005D70FC">
      <w:pPr>
        <w:numPr>
          <w:ilvl w:val="0"/>
          <w:numId w:val="4"/>
        </w:numPr>
        <w:rPr>
          <w:lang w:eastAsia="zh-CN"/>
        </w:rPr>
      </w:pPr>
      <w:r>
        <w:rPr>
          <w:lang w:eastAsia="zh-CN"/>
        </w:rPr>
        <w:t>输出目录是指NFS系统中需要共享给客户机使用的目录，客户端和服务端目录必须一致，否则会出现程序无法在多机运行的情况。</w:t>
      </w:r>
    </w:p>
    <w:p w14:paraId="545CE448" w14:textId="77777777" w:rsidR="005D70FC" w:rsidRDefault="005D70FC" w:rsidP="005D70FC">
      <w:pPr>
        <w:numPr>
          <w:ilvl w:val="0"/>
          <w:numId w:val="5"/>
        </w:numPr>
      </w:pPr>
      <w:r>
        <w:t>客户端：</w:t>
      </w:r>
    </w:p>
    <w:p w14:paraId="0AAE8988" w14:textId="77777777" w:rsidR="005D70FC" w:rsidRDefault="005D70FC" w:rsidP="005D70FC">
      <w:pPr>
        <w:numPr>
          <w:ilvl w:val="0"/>
          <w:numId w:val="4"/>
        </w:numPr>
        <w:rPr>
          <w:lang w:eastAsia="zh-CN"/>
        </w:rPr>
      </w:pPr>
      <w:r>
        <w:rPr>
          <w:lang w:eastAsia="zh-CN"/>
        </w:rPr>
        <w:t>客户端是指网络中可以访问这个NFS输出目录的计算机， 客户端常用的指定方式为：</w:t>
      </w:r>
    </w:p>
    <w:p w14:paraId="64DEE50B" w14:textId="77777777" w:rsidR="005D70FC" w:rsidRDefault="005D70FC" w:rsidP="00D32F37">
      <w:pPr>
        <w:numPr>
          <w:ilvl w:val="1"/>
          <w:numId w:val="19"/>
        </w:numPr>
      </w:pPr>
      <w:r>
        <w:t>指定ip地址的主机：</w:t>
      </w:r>
      <w:r w:rsidR="00D32F37">
        <w:t>10.4.9.101</w:t>
      </w:r>
    </w:p>
    <w:p w14:paraId="5605D181" w14:textId="77777777" w:rsidR="005D70FC" w:rsidRDefault="005D70FC" w:rsidP="00D32F37">
      <w:pPr>
        <w:numPr>
          <w:ilvl w:val="1"/>
          <w:numId w:val="19"/>
        </w:numPr>
      </w:pPr>
      <w:r>
        <w:lastRenderedPageBreak/>
        <w:t>指定子网中的所有主机：10.</w:t>
      </w:r>
      <w:r w:rsidR="00D32F37">
        <w:t>4.9.0/24 10.4.9.0/255.255.255.0</w:t>
      </w:r>
    </w:p>
    <w:p w14:paraId="38431B07" w14:textId="77777777" w:rsidR="005D70FC" w:rsidRDefault="005D70FC" w:rsidP="00D32F37">
      <w:pPr>
        <w:numPr>
          <w:ilvl w:val="1"/>
          <w:numId w:val="19"/>
        </w:numPr>
      </w:pPr>
      <w:r>
        <w:t>指定域名的主机：</w:t>
      </w:r>
      <w:r w:rsidR="00D32F37">
        <w:t>nfs.cnhzz.com</w:t>
      </w:r>
    </w:p>
    <w:p w14:paraId="0170BB3B" w14:textId="77777777" w:rsidR="005D70FC" w:rsidRDefault="005D70FC" w:rsidP="00D32F37">
      <w:pPr>
        <w:numPr>
          <w:ilvl w:val="1"/>
          <w:numId w:val="19"/>
        </w:numPr>
      </w:pPr>
      <w:r>
        <w:t>指定域中的所有主机：</w:t>
      </w:r>
      <w:r w:rsidR="00D32F37">
        <w:t>*.cnhzz.com</w:t>
      </w:r>
    </w:p>
    <w:p w14:paraId="5CCB782F" w14:textId="77777777" w:rsidR="005D70FC" w:rsidRDefault="005D70FC" w:rsidP="00D32F37">
      <w:pPr>
        <w:numPr>
          <w:ilvl w:val="1"/>
          <w:numId w:val="19"/>
        </w:numPr>
      </w:pPr>
      <w:r>
        <w:t>所有主机：*</w:t>
      </w:r>
    </w:p>
    <w:p w14:paraId="04CE944C" w14:textId="77777777" w:rsidR="005D70FC" w:rsidRDefault="005D70FC" w:rsidP="005D70FC">
      <w:pPr>
        <w:numPr>
          <w:ilvl w:val="0"/>
          <w:numId w:val="5"/>
        </w:numPr>
      </w:pPr>
      <w:r>
        <w:t>选项：</w:t>
      </w:r>
    </w:p>
    <w:p w14:paraId="041BD1CC" w14:textId="77777777" w:rsidR="005D70FC" w:rsidRDefault="005D70FC" w:rsidP="005D70FC">
      <w:pPr>
        <w:numPr>
          <w:ilvl w:val="0"/>
          <w:numId w:val="4"/>
        </w:numPr>
      </w:pPr>
      <w:r>
        <w:rPr>
          <w:lang w:eastAsia="zh-CN"/>
        </w:rPr>
        <w:t>选项用来设置输出目录的访问权限、用户映射等。</w:t>
      </w:r>
      <w:r>
        <w:t xml:space="preserve">我们把访问权限设为 </w:t>
      </w:r>
      <w:r>
        <w:rPr>
          <w:rStyle w:val="VerbatimChar"/>
        </w:rPr>
        <w:t>rw</w:t>
      </w:r>
      <w:r>
        <w:t xml:space="preserve">，为使客户端的NFS目录权限正常，应选择 </w:t>
      </w:r>
      <w:r>
        <w:rPr>
          <w:rStyle w:val="VerbatimChar"/>
        </w:rPr>
        <w:t>no_all_squash</w:t>
      </w:r>
      <w:r>
        <w:t xml:space="preserve"> 和 </w:t>
      </w:r>
      <w:r>
        <w:rPr>
          <w:rStyle w:val="VerbatimChar"/>
        </w:rPr>
        <w:t>no_root_squash</w:t>
      </w:r>
      <w:r>
        <w:t xml:space="preserve"> 选项。</w:t>
      </w:r>
    </w:p>
    <w:p w14:paraId="3A4C3CB3" w14:textId="77777777" w:rsidR="005D70FC" w:rsidRDefault="005D70FC" w:rsidP="005D70FC">
      <w:pPr>
        <w:numPr>
          <w:ilvl w:val="0"/>
          <w:numId w:val="4"/>
        </w:numPr>
      </w:pPr>
      <w:r>
        <w:t>NFS主要有3类选项：</w:t>
      </w:r>
    </w:p>
    <w:p w14:paraId="19C184B5" w14:textId="77777777" w:rsidR="005D70FC" w:rsidRDefault="005D70FC" w:rsidP="00D32F37">
      <w:pPr>
        <w:numPr>
          <w:ilvl w:val="1"/>
          <w:numId w:val="19"/>
        </w:numPr>
      </w:pPr>
      <w:r>
        <w:t>访问权限选项</w:t>
      </w:r>
    </w:p>
    <w:p w14:paraId="300CD9E3" w14:textId="77777777" w:rsidR="005D70FC" w:rsidRDefault="005D70FC" w:rsidP="00D32F37">
      <w:pPr>
        <w:numPr>
          <w:ilvl w:val="2"/>
          <w:numId w:val="15"/>
        </w:numPr>
        <w:rPr>
          <w:lang w:eastAsia="zh-CN"/>
        </w:rPr>
      </w:pPr>
      <w:r>
        <w:rPr>
          <w:lang w:eastAsia="zh-CN"/>
        </w:rPr>
        <w:t>ro：设置输出目录只读</w:t>
      </w:r>
    </w:p>
    <w:p w14:paraId="780FB3E6" w14:textId="77777777" w:rsidR="005D70FC" w:rsidRDefault="005D70FC" w:rsidP="00D32F37">
      <w:pPr>
        <w:numPr>
          <w:ilvl w:val="2"/>
          <w:numId w:val="15"/>
        </w:numPr>
        <w:rPr>
          <w:lang w:eastAsia="zh-CN"/>
        </w:rPr>
      </w:pPr>
      <w:r>
        <w:rPr>
          <w:lang w:eastAsia="zh-CN"/>
        </w:rPr>
        <w:t>rw：设置输出目录读写</w:t>
      </w:r>
    </w:p>
    <w:p w14:paraId="0D7587FA" w14:textId="77777777" w:rsidR="005D70FC" w:rsidRDefault="005D70FC" w:rsidP="00D32F37">
      <w:pPr>
        <w:numPr>
          <w:ilvl w:val="1"/>
          <w:numId w:val="19"/>
        </w:numPr>
        <w:rPr>
          <w:lang w:eastAsia="zh-CN"/>
        </w:rPr>
      </w:pPr>
      <w:r>
        <w:rPr>
          <w:lang w:eastAsia="zh-CN"/>
        </w:rPr>
        <w:t>用户映射选项 (关于用户访问权限，后文将详述)</w:t>
      </w:r>
    </w:p>
    <w:p w14:paraId="70EE3A63" w14:textId="77777777" w:rsidR="005D70FC" w:rsidRDefault="005D70FC" w:rsidP="00D32F37">
      <w:pPr>
        <w:pStyle w:val="af7"/>
        <w:numPr>
          <w:ilvl w:val="0"/>
          <w:numId w:val="16"/>
        </w:numPr>
        <w:ind w:firstLineChars="0"/>
        <w:rPr>
          <w:lang w:eastAsia="zh-CN"/>
        </w:rPr>
      </w:pPr>
      <w:r>
        <w:rPr>
          <w:lang w:eastAsia="zh-CN"/>
        </w:rPr>
        <w:t>all_squash：将远程访问的所有普通用户及所属组都映射为匿名用户或用户组（nfsnobody）</w:t>
      </w:r>
    </w:p>
    <w:p w14:paraId="7E42ED7C" w14:textId="77777777" w:rsidR="005D70FC" w:rsidRDefault="005D70FC" w:rsidP="00D32F37">
      <w:pPr>
        <w:pStyle w:val="af7"/>
        <w:numPr>
          <w:ilvl w:val="0"/>
          <w:numId w:val="16"/>
        </w:numPr>
        <w:ind w:firstLineChars="0"/>
      </w:pPr>
      <w:r>
        <w:t xml:space="preserve">no_all_squash：与 </w:t>
      </w:r>
      <w:r>
        <w:rPr>
          <w:rStyle w:val="VerbatimChar"/>
        </w:rPr>
        <w:t>all_squash</w:t>
      </w:r>
      <w:r>
        <w:t xml:space="preserve"> 取反（默认设置）</w:t>
      </w:r>
    </w:p>
    <w:p w14:paraId="689DA242" w14:textId="77777777" w:rsidR="005D70FC" w:rsidRDefault="005D70FC" w:rsidP="00D32F37">
      <w:pPr>
        <w:pStyle w:val="af7"/>
        <w:numPr>
          <w:ilvl w:val="0"/>
          <w:numId w:val="16"/>
        </w:numPr>
        <w:ind w:firstLineChars="0"/>
        <w:rPr>
          <w:lang w:eastAsia="zh-CN"/>
        </w:rPr>
      </w:pPr>
      <w:r>
        <w:rPr>
          <w:lang w:eastAsia="zh-CN"/>
        </w:rPr>
        <w:t>root_squash：将root用户及所属组都映射为匿名用户或用户组（默认设置）</w:t>
      </w:r>
    </w:p>
    <w:p w14:paraId="0266B3B1" w14:textId="77777777" w:rsidR="005D70FC" w:rsidRDefault="005D70FC" w:rsidP="00D32F37">
      <w:pPr>
        <w:pStyle w:val="af7"/>
        <w:numPr>
          <w:ilvl w:val="0"/>
          <w:numId w:val="16"/>
        </w:numPr>
        <w:ind w:firstLineChars="0"/>
      </w:pPr>
      <w:r>
        <w:t xml:space="preserve">no_root_squash：与 </w:t>
      </w:r>
      <w:r>
        <w:rPr>
          <w:rStyle w:val="VerbatimChar"/>
        </w:rPr>
        <w:t>rootsquash</w:t>
      </w:r>
      <w:r>
        <w:t xml:space="preserve"> 取反</w:t>
      </w:r>
    </w:p>
    <w:p w14:paraId="39084E7D" w14:textId="77777777" w:rsidR="005D70FC" w:rsidRDefault="005D70FC" w:rsidP="00D32F37">
      <w:pPr>
        <w:pStyle w:val="af7"/>
        <w:numPr>
          <w:ilvl w:val="0"/>
          <w:numId w:val="16"/>
        </w:numPr>
        <w:ind w:firstLineChars="0"/>
        <w:rPr>
          <w:lang w:eastAsia="zh-CN"/>
        </w:rPr>
      </w:pPr>
      <w:r>
        <w:rPr>
          <w:lang w:eastAsia="zh-CN"/>
        </w:rPr>
        <w:t>anonuid=xxx：将远程访问的所有用户都映射为匿名用户，并指定该用户为本地用户（UID=xxx）</w:t>
      </w:r>
    </w:p>
    <w:p w14:paraId="0EB7EC4E" w14:textId="77777777" w:rsidR="005D70FC" w:rsidRDefault="005D70FC" w:rsidP="00D32F37">
      <w:pPr>
        <w:pStyle w:val="af7"/>
        <w:numPr>
          <w:ilvl w:val="0"/>
          <w:numId w:val="16"/>
        </w:numPr>
        <w:ind w:firstLineChars="0"/>
        <w:rPr>
          <w:lang w:eastAsia="zh-CN"/>
        </w:rPr>
      </w:pPr>
      <w:r>
        <w:rPr>
          <w:lang w:eastAsia="zh-CN"/>
        </w:rPr>
        <w:t>anongid=xxx：将远程访问的所有用户组都映射为匿名用户组账户，并指定该匿名用户组账户为本地用户组账户（GID=xxx）</w:t>
      </w:r>
    </w:p>
    <w:p w14:paraId="40F11D1D" w14:textId="77777777" w:rsidR="005D70FC" w:rsidRDefault="005D70FC" w:rsidP="00D32F37">
      <w:pPr>
        <w:numPr>
          <w:ilvl w:val="1"/>
          <w:numId w:val="19"/>
        </w:numPr>
      </w:pPr>
      <w:r>
        <w:t>其它选项</w:t>
      </w:r>
    </w:p>
    <w:p w14:paraId="7CF6C4E3" w14:textId="77777777" w:rsidR="005D70FC" w:rsidRDefault="005D70FC" w:rsidP="00D32F37">
      <w:pPr>
        <w:pStyle w:val="af7"/>
        <w:numPr>
          <w:ilvl w:val="0"/>
          <w:numId w:val="17"/>
        </w:numPr>
        <w:ind w:firstLineChars="0"/>
      </w:pPr>
      <w:r>
        <w:t>secure：限制客户端只能从小于1024的tcp/ip端口连接nfs服务器（默认设置）</w:t>
      </w:r>
    </w:p>
    <w:p w14:paraId="21EC3320" w14:textId="77777777" w:rsidR="005D70FC" w:rsidRDefault="005D70FC" w:rsidP="00D32F37">
      <w:pPr>
        <w:pStyle w:val="af7"/>
        <w:numPr>
          <w:ilvl w:val="0"/>
          <w:numId w:val="17"/>
        </w:numPr>
        <w:ind w:firstLineChars="0"/>
      </w:pPr>
      <w:r>
        <w:t>insecure：允许客户端从大于1024的tcp/ip端口连接服务器</w:t>
      </w:r>
    </w:p>
    <w:p w14:paraId="7D72136F" w14:textId="77777777" w:rsidR="005D70FC" w:rsidRDefault="005D70FC" w:rsidP="00D32F37">
      <w:pPr>
        <w:pStyle w:val="af7"/>
        <w:numPr>
          <w:ilvl w:val="0"/>
          <w:numId w:val="17"/>
        </w:numPr>
        <w:ind w:firstLineChars="0"/>
        <w:rPr>
          <w:lang w:eastAsia="zh-CN"/>
        </w:rPr>
      </w:pPr>
      <w:r>
        <w:rPr>
          <w:lang w:eastAsia="zh-CN"/>
        </w:rPr>
        <w:lastRenderedPageBreak/>
        <w:t>sync：将数据同步写入内存缓冲区与磁盘中，效率低，但可以保证数据的一致性</w:t>
      </w:r>
    </w:p>
    <w:p w14:paraId="1C608E1A" w14:textId="77777777" w:rsidR="005D70FC" w:rsidRDefault="005D70FC" w:rsidP="00D32F37">
      <w:pPr>
        <w:pStyle w:val="af7"/>
        <w:numPr>
          <w:ilvl w:val="0"/>
          <w:numId w:val="17"/>
        </w:numPr>
        <w:ind w:firstLineChars="0"/>
        <w:rPr>
          <w:lang w:eastAsia="zh-CN"/>
        </w:rPr>
      </w:pPr>
      <w:r>
        <w:rPr>
          <w:lang w:eastAsia="zh-CN"/>
        </w:rPr>
        <w:t>async：将数据先保存在内存缓冲区中，必要时才写入磁盘</w:t>
      </w:r>
    </w:p>
    <w:p w14:paraId="3F3829D4" w14:textId="77777777" w:rsidR="005D70FC" w:rsidRDefault="005D70FC" w:rsidP="00D32F37">
      <w:pPr>
        <w:pStyle w:val="af7"/>
        <w:numPr>
          <w:ilvl w:val="0"/>
          <w:numId w:val="17"/>
        </w:numPr>
        <w:ind w:firstLineChars="0"/>
        <w:rPr>
          <w:lang w:eastAsia="zh-CN"/>
        </w:rPr>
      </w:pPr>
      <w:r>
        <w:rPr>
          <w:lang w:eastAsia="zh-CN"/>
        </w:rPr>
        <w:t>wdelay：检查是否有相关的写操作，如果有则将这些写操作一起执行，这样可以提高效率（默认设置）</w:t>
      </w:r>
    </w:p>
    <w:p w14:paraId="68A96E33" w14:textId="77777777" w:rsidR="005D70FC" w:rsidRDefault="005D70FC" w:rsidP="00D32F37">
      <w:pPr>
        <w:pStyle w:val="af7"/>
        <w:numPr>
          <w:ilvl w:val="0"/>
          <w:numId w:val="17"/>
        </w:numPr>
        <w:ind w:firstLineChars="0"/>
      </w:pPr>
      <w:r>
        <w:t>no_wdelay：若有写操作则立即执行，应与sync配合使用</w:t>
      </w:r>
    </w:p>
    <w:p w14:paraId="46F57F9B" w14:textId="77777777" w:rsidR="005D70FC" w:rsidRDefault="005D70FC" w:rsidP="00D32F37">
      <w:pPr>
        <w:pStyle w:val="af7"/>
        <w:numPr>
          <w:ilvl w:val="0"/>
          <w:numId w:val="17"/>
        </w:numPr>
        <w:ind w:firstLineChars="0"/>
        <w:rPr>
          <w:lang w:eastAsia="zh-CN"/>
        </w:rPr>
      </w:pPr>
      <w:r>
        <w:rPr>
          <w:lang w:eastAsia="zh-CN"/>
        </w:rPr>
        <w:t>subtree：若输出目录是一个子目录，则nfs服务器将检查其父目录的权限(默认设置)</w:t>
      </w:r>
    </w:p>
    <w:p w14:paraId="532D386C" w14:textId="77777777" w:rsidR="005D70FC" w:rsidRDefault="005D70FC" w:rsidP="00D32F37">
      <w:pPr>
        <w:pStyle w:val="af7"/>
        <w:numPr>
          <w:ilvl w:val="0"/>
          <w:numId w:val="17"/>
        </w:numPr>
        <w:ind w:firstLineChars="0"/>
        <w:rPr>
          <w:lang w:eastAsia="zh-CN"/>
        </w:rPr>
      </w:pPr>
      <w:r>
        <w:rPr>
          <w:lang w:eastAsia="zh-CN"/>
        </w:rPr>
        <w:t>no_subtree：即使输出目录是一个子目录，nfs服务器也不检查其父目录的权限，这样可以提高效率</w:t>
      </w:r>
    </w:p>
    <w:p w14:paraId="08DA5C48" w14:textId="77777777" w:rsidR="005D70FC" w:rsidRDefault="005D70FC" w:rsidP="005D70FC">
      <w:pPr>
        <w:pStyle w:val="4"/>
        <w:rPr>
          <w:lang w:eastAsia="zh-CN"/>
        </w:rPr>
      </w:pPr>
      <w:bookmarkStart w:id="153" w:name="服务端及客户端启动nfs"/>
      <w:bookmarkEnd w:id="153"/>
      <w:r>
        <w:rPr>
          <w:lang w:eastAsia="zh-CN"/>
        </w:rPr>
        <w:t>4. 服务端及客户端启动NFS</w:t>
      </w:r>
    </w:p>
    <w:p w14:paraId="3C12EFDA" w14:textId="77777777" w:rsidR="005D70FC" w:rsidRDefault="005D70FC" w:rsidP="005D70FC">
      <w:pPr>
        <w:pStyle w:val="FirstParagraph"/>
      </w:pPr>
      <w:r>
        <w:t xml:space="preserve">配置好 </w:t>
      </w:r>
      <w:r>
        <w:rPr>
          <w:rStyle w:val="VerbatimChar"/>
        </w:rPr>
        <w:t>/etc/exports</w:t>
      </w:r>
      <w:r>
        <w:t xml:space="preserve"> 文件后，就可以启动NFS服务器了。</w:t>
      </w:r>
    </w:p>
    <w:p w14:paraId="3D8852CA" w14:textId="77777777" w:rsidR="005D70FC" w:rsidRDefault="005D70FC" w:rsidP="005D70FC">
      <w:pPr>
        <w:numPr>
          <w:ilvl w:val="0"/>
          <w:numId w:val="5"/>
        </w:numPr>
      </w:pPr>
      <w:r>
        <w:t>服务端</w:t>
      </w:r>
    </w:p>
    <w:p w14:paraId="31DCEBFF" w14:textId="77777777" w:rsidR="005D70FC" w:rsidRDefault="005D70FC" w:rsidP="005D70FC">
      <w:pPr>
        <w:pStyle w:val="FirstParagraph"/>
        <w:rPr>
          <w:lang w:eastAsia="zh-CN"/>
        </w:rPr>
      </w:pPr>
      <w:r>
        <w:rPr>
          <w:lang w:eastAsia="zh-CN"/>
        </w:rPr>
        <w:t>创建目录并修改文件夹权限</w:t>
      </w:r>
    </w:p>
    <w:p w14:paraId="03565C99" w14:textId="77777777" w:rsidR="005D70FC" w:rsidRDefault="005D70FC" w:rsidP="005D70FC">
      <w:pPr>
        <w:pStyle w:val="SourceCode"/>
      </w:pPr>
      <w:r>
        <w:rPr>
          <w:rStyle w:val="VerbatimChar"/>
        </w:rPr>
        <w:t>$ mkdir /home/cluster</w:t>
      </w:r>
      <w:r>
        <w:br/>
      </w:r>
      <w:r>
        <w:rPr>
          <w:rStyle w:val="VerbatimChar"/>
        </w:rPr>
        <w:t>$ chmod 777 /home/cluster #</w:t>
      </w:r>
      <w:r>
        <w:rPr>
          <w:rStyle w:val="VerbatimChar"/>
        </w:rPr>
        <w:t>在服务器端打开</w:t>
      </w:r>
      <w:r>
        <w:rPr>
          <w:rStyle w:val="VerbatimChar"/>
        </w:rPr>
        <w:t>NFS</w:t>
      </w:r>
      <w:r>
        <w:rPr>
          <w:rStyle w:val="VerbatimChar"/>
        </w:rPr>
        <w:t>目录</w:t>
      </w:r>
      <w:r>
        <w:rPr>
          <w:rStyle w:val="VerbatimChar"/>
        </w:rPr>
        <w:t xml:space="preserve"> rwx </w:t>
      </w:r>
      <w:r>
        <w:rPr>
          <w:rStyle w:val="VerbatimChar"/>
        </w:rPr>
        <w:t>权限</w:t>
      </w:r>
    </w:p>
    <w:p w14:paraId="232B0D96" w14:textId="77777777" w:rsidR="005D70FC" w:rsidRDefault="005D70FC" w:rsidP="005D70FC">
      <w:pPr>
        <w:pStyle w:val="FirstParagraph"/>
      </w:pPr>
      <w:r>
        <w:rPr>
          <w:rStyle w:val="VerbatimChar"/>
        </w:rPr>
        <w:t>/home/cluster</w:t>
      </w:r>
      <w:r>
        <w:t xml:space="preserve"> 这里也可以选择其他目录，为了方便管理，推荐在 </w:t>
      </w:r>
      <w:r>
        <w:rPr>
          <w:rStyle w:val="VerbatimChar"/>
        </w:rPr>
        <w:t>/home</w:t>
      </w:r>
      <w:r>
        <w:t xml:space="preserve"> 目录下创建NFS目录。</w:t>
      </w:r>
    </w:p>
    <w:p w14:paraId="45B4E937" w14:textId="77777777" w:rsidR="005D70FC" w:rsidRDefault="005D70FC" w:rsidP="005D70FC">
      <w:pPr>
        <w:pStyle w:val="a0"/>
      </w:pPr>
      <w:r>
        <w:t>重启NFS服务</w:t>
      </w:r>
    </w:p>
    <w:p w14:paraId="4863C5E3" w14:textId="77777777" w:rsidR="005D70FC" w:rsidRDefault="005D70FC" w:rsidP="005D70FC">
      <w:pPr>
        <w:pStyle w:val="SourceCode"/>
      </w:pPr>
      <w:r>
        <w:rPr>
          <w:rStyle w:val="VerbatimChar"/>
        </w:rPr>
        <w:t>$ systemctl restart rpcbind</w:t>
      </w:r>
      <w:r>
        <w:br/>
      </w:r>
      <w:r>
        <w:rPr>
          <w:rStyle w:val="VerbatimChar"/>
        </w:rPr>
        <w:t>$ systemctl restart nfs</w:t>
      </w:r>
    </w:p>
    <w:p w14:paraId="36AB6650" w14:textId="77777777" w:rsidR="005D70FC" w:rsidRDefault="005D70FC" w:rsidP="005D70FC">
      <w:pPr>
        <w:numPr>
          <w:ilvl w:val="0"/>
          <w:numId w:val="5"/>
        </w:numPr>
      </w:pPr>
      <w:r>
        <w:t>客户端</w:t>
      </w:r>
    </w:p>
    <w:p w14:paraId="6880E486" w14:textId="77777777" w:rsidR="005D70FC" w:rsidRDefault="005D70FC" w:rsidP="005D70FC">
      <w:pPr>
        <w:pStyle w:val="FirstParagraph"/>
        <w:rPr>
          <w:lang w:eastAsia="zh-CN"/>
        </w:rPr>
      </w:pPr>
      <w:r>
        <w:rPr>
          <w:lang w:eastAsia="zh-CN"/>
        </w:rPr>
        <w:t>将服务端NFS目录挂载到本机相同目录下</w:t>
      </w:r>
    </w:p>
    <w:p w14:paraId="33CBE43D" w14:textId="77777777" w:rsidR="005D70FC" w:rsidRDefault="005D70FC" w:rsidP="005D70FC">
      <w:pPr>
        <w:pStyle w:val="SourceCode"/>
      </w:pPr>
      <w:r>
        <w:rPr>
          <w:rStyle w:val="VerbatimChar"/>
        </w:rPr>
        <w:t>$ mount [-t nfs] &lt;hostname&gt;:/home/cluster /home/cluster</w:t>
      </w:r>
    </w:p>
    <w:p w14:paraId="2FFFBFCB" w14:textId="77777777" w:rsidR="005D70FC" w:rsidRDefault="005D70FC" w:rsidP="005D70FC">
      <w:pPr>
        <w:pStyle w:val="4"/>
      </w:pPr>
      <w:bookmarkStart w:id="154" w:name="nfs-访问权限测试"/>
      <w:bookmarkEnd w:id="154"/>
      <w:r>
        <w:t>5. NFS 访问权限测试</w:t>
      </w:r>
    </w:p>
    <w:p w14:paraId="016D9B1A" w14:textId="77777777" w:rsidR="005D70FC" w:rsidRDefault="005D70FC" w:rsidP="005D70FC">
      <w:pPr>
        <w:numPr>
          <w:ilvl w:val="0"/>
          <w:numId w:val="5"/>
        </w:numPr>
        <w:rPr>
          <w:lang w:eastAsia="zh-CN"/>
        </w:rPr>
      </w:pPr>
      <w:r>
        <w:rPr>
          <w:lang w:eastAsia="zh-CN"/>
        </w:rPr>
        <w:t>测试文件的所有者是否正常</w:t>
      </w:r>
    </w:p>
    <w:p w14:paraId="64E3EB71" w14:textId="77777777" w:rsidR="005D70FC" w:rsidRDefault="005D70FC" w:rsidP="005D70FC">
      <w:pPr>
        <w:pStyle w:val="SourceCode"/>
        <w:numPr>
          <w:ilvl w:val="0"/>
          <w:numId w:val="4"/>
        </w:numPr>
      </w:pPr>
      <w:r>
        <w:rPr>
          <w:rStyle w:val="VerbatimChar"/>
        </w:rPr>
        <w:lastRenderedPageBreak/>
        <w:t>[root@mic11 cluster]# touch root</w:t>
      </w:r>
      <w:r>
        <w:br/>
      </w:r>
      <w:r>
        <w:rPr>
          <w:rStyle w:val="VerbatimChar"/>
        </w:rPr>
        <w:t>[root@mic11 cluster]# su lq</w:t>
      </w:r>
      <w:r>
        <w:br/>
      </w:r>
      <w:r>
        <w:rPr>
          <w:rStyle w:val="VerbatimChar"/>
        </w:rPr>
        <w:t>[lq@mic11 cluster]$ touch lq</w:t>
      </w:r>
      <w:r>
        <w:br/>
      </w:r>
      <w:r>
        <w:rPr>
          <w:rStyle w:val="VerbatimChar"/>
        </w:rPr>
        <w:t>[lq@mic11 cluster]$ ll</w:t>
      </w:r>
      <w:r>
        <w:br/>
      </w:r>
      <w:r>
        <w:rPr>
          <w:rStyle w:val="VerbatimChar"/>
        </w:rPr>
        <w:t>总用量</w:t>
      </w:r>
      <w:r>
        <w:rPr>
          <w:rStyle w:val="VerbatimChar"/>
        </w:rPr>
        <w:t xml:space="preserve"> 0</w:t>
      </w:r>
      <w:r>
        <w:br/>
      </w:r>
      <w:r>
        <w:rPr>
          <w:rStyle w:val="VerbatimChar"/>
        </w:rPr>
        <w:t>-rw-rw-r-- 1 lq   lq   0 5</w:t>
      </w:r>
      <w:r>
        <w:rPr>
          <w:rStyle w:val="VerbatimChar"/>
        </w:rPr>
        <w:t>月</w:t>
      </w:r>
      <w:r>
        <w:rPr>
          <w:rStyle w:val="VerbatimChar"/>
        </w:rPr>
        <w:t xml:space="preserve">  17 23:36 lq</w:t>
      </w:r>
      <w:r>
        <w:br/>
      </w:r>
      <w:r>
        <w:rPr>
          <w:rStyle w:val="VerbatimChar"/>
        </w:rPr>
        <w:t>-rw-r--r-- 1 root root 0 5</w:t>
      </w:r>
      <w:r>
        <w:rPr>
          <w:rStyle w:val="VerbatimChar"/>
        </w:rPr>
        <w:t>月</w:t>
      </w:r>
      <w:r>
        <w:rPr>
          <w:rStyle w:val="VerbatimChar"/>
        </w:rPr>
        <w:t xml:space="preserve">  17 23:36 root</w:t>
      </w:r>
    </w:p>
    <w:p w14:paraId="16CC3455" w14:textId="77777777" w:rsidR="005D70FC" w:rsidRDefault="005D70FC" w:rsidP="00D32F37">
      <w:pPr>
        <w:pStyle w:val="FirstParagraph"/>
        <w:rPr>
          <w:lang w:eastAsia="zh-CN"/>
        </w:rPr>
      </w:pPr>
      <w:r>
        <w:rPr>
          <w:lang w:eastAsia="zh-CN"/>
        </w:rPr>
        <w:t>关于权限的分析</w:t>
      </w:r>
    </w:p>
    <w:p w14:paraId="33005D7F" w14:textId="77777777" w:rsidR="005D70FC" w:rsidRDefault="005D70FC" w:rsidP="00D32F37">
      <w:pPr>
        <w:pStyle w:val="FirstParagraph"/>
        <w:rPr>
          <w:lang w:eastAsia="zh-CN"/>
        </w:rPr>
      </w:pPr>
      <w:r>
        <w:rPr>
          <w:lang w:eastAsia="zh-CN"/>
        </w:rPr>
        <w:t>客户端连接时候，对普通用户的检查</w:t>
      </w:r>
    </w:p>
    <w:p w14:paraId="300FA8F4" w14:textId="77777777" w:rsidR="005D70FC" w:rsidRDefault="005D70FC" w:rsidP="00D32F37">
      <w:pPr>
        <w:pStyle w:val="FirstParagraph"/>
        <w:rPr>
          <w:lang w:eastAsia="zh-CN"/>
        </w:rPr>
      </w:pPr>
      <w:r>
        <w:rPr>
          <w:lang w:eastAsia="zh-CN"/>
        </w:rPr>
        <w:t>如果明确设定了普通用户被压缩的身份，那么此时客户端用户的身份转换为指定用户；</w:t>
      </w:r>
    </w:p>
    <w:p w14:paraId="63D16DFB" w14:textId="77777777" w:rsidR="005D70FC" w:rsidRDefault="005D70FC" w:rsidP="00D32F37">
      <w:pPr>
        <w:pStyle w:val="FirstParagraph"/>
        <w:rPr>
          <w:lang w:eastAsia="zh-CN"/>
        </w:rPr>
      </w:pPr>
      <w:r>
        <w:rPr>
          <w:lang w:eastAsia="zh-CN"/>
        </w:rPr>
        <w:t xml:space="preserve">如果 NFS 服务端 上面有同名用户，且 </w:t>
      </w:r>
      <w:r>
        <w:rPr>
          <w:rStyle w:val="VerbatimChar"/>
          <w:lang w:eastAsia="zh-CN"/>
        </w:rPr>
        <w:t>UID</w:t>
      </w:r>
      <w:r>
        <w:rPr>
          <w:lang w:eastAsia="zh-CN"/>
        </w:rPr>
        <w:t xml:space="preserve"> 和 </w:t>
      </w:r>
      <w:r>
        <w:rPr>
          <w:rStyle w:val="VerbatimChar"/>
          <w:lang w:eastAsia="zh-CN"/>
        </w:rPr>
        <w:t>GID</w:t>
      </w:r>
      <w:r>
        <w:rPr>
          <w:lang w:eastAsia="zh-CN"/>
        </w:rPr>
        <w:t xml:space="preserve"> 一致，那么此时客户端登录账户的身份转换为NFS 服务端 上面的同名用户；</w:t>
      </w:r>
    </w:p>
    <w:p w14:paraId="7475321D" w14:textId="77777777" w:rsidR="005D70FC" w:rsidRDefault="005D70FC" w:rsidP="00D32F37">
      <w:pPr>
        <w:pStyle w:val="FirstParagraph"/>
        <w:rPr>
          <w:lang w:eastAsia="zh-CN"/>
        </w:rPr>
      </w:pPr>
      <w:r>
        <w:rPr>
          <w:lang w:eastAsia="zh-CN"/>
        </w:rPr>
        <w:t>如果没有明确指定，也没有同名用户，那么此时 用户身份被压缩成nfsnobody；</w:t>
      </w:r>
    </w:p>
    <w:p w14:paraId="4F106D02" w14:textId="77777777" w:rsidR="005D70FC" w:rsidRDefault="005D70FC" w:rsidP="00D32F37">
      <w:pPr>
        <w:pStyle w:val="FirstParagraph"/>
        <w:rPr>
          <w:lang w:eastAsia="zh-CN"/>
        </w:rPr>
      </w:pPr>
      <w:r>
        <w:rPr>
          <w:lang w:eastAsia="zh-CN"/>
        </w:rPr>
        <w:t>客户端连接的时候，对root的检查</w:t>
      </w:r>
    </w:p>
    <w:p w14:paraId="4432C3E9" w14:textId="77777777" w:rsidR="005D70FC" w:rsidRDefault="005D70FC" w:rsidP="00D32F37">
      <w:pPr>
        <w:pStyle w:val="FirstParagraph"/>
      </w:pPr>
      <w:r>
        <w:t>如果设置no_root_squash，那么此时root用户的身份被压缩为NFS server上面的&gt;root；</w:t>
      </w:r>
    </w:p>
    <w:p w14:paraId="6A92A7D8" w14:textId="77777777" w:rsidR="005D70FC" w:rsidRDefault="005D70FC" w:rsidP="00D32F37">
      <w:pPr>
        <w:pStyle w:val="FirstParagraph"/>
      </w:pPr>
      <w:r>
        <w:t>如果设置了all_squash、anonuid、anongid，此时root 身份被压缩为指定用户；</w:t>
      </w:r>
    </w:p>
    <w:p w14:paraId="173E0062" w14:textId="77777777" w:rsidR="005D70FC" w:rsidRDefault="005D70FC" w:rsidP="00D32F37">
      <w:pPr>
        <w:pStyle w:val="FirstParagraph"/>
        <w:rPr>
          <w:lang w:eastAsia="zh-CN"/>
        </w:rPr>
      </w:pPr>
      <w:r>
        <w:rPr>
          <w:lang w:eastAsia="zh-CN"/>
        </w:rPr>
        <w:t>如果没有明确指定，此时root用户被压缩为nfsnobody；</w:t>
      </w:r>
    </w:p>
    <w:p w14:paraId="40A16D31" w14:textId="77777777" w:rsidR="005D70FC" w:rsidRDefault="005D70FC" w:rsidP="00D32F37">
      <w:pPr>
        <w:pStyle w:val="FirstParagraph"/>
      </w:pPr>
      <w:r>
        <w:t>如果同时指定no_root_squash与all_squash 用户将被压缩为 nfsnobody，如果设置&gt;了anonuid、anongid将被压缩到所指定的用户与组；</w:t>
      </w:r>
    </w:p>
    <w:p w14:paraId="0BE6D67B" w14:textId="77777777" w:rsidR="005D70FC" w:rsidRDefault="005D70FC" w:rsidP="005D70FC">
      <w:pPr>
        <w:pStyle w:val="4"/>
      </w:pPr>
      <w:bookmarkStart w:id="155" w:name="相关命令"/>
      <w:bookmarkEnd w:id="155"/>
      <w:r>
        <w:t>6. 相关命令</w:t>
      </w:r>
    </w:p>
    <w:p w14:paraId="31BEF2D1" w14:textId="77777777" w:rsidR="005D70FC" w:rsidRDefault="005D70FC" w:rsidP="005D70FC">
      <w:pPr>
        <w:pStyle w:val="SourceCode"/>
      </w:pPr>
      <w:r>
        <w:rPr>
          <w:rStyle w:val="VerbatimChar"/>
        </w:rPr>
        <w:t>$ nfsstat</w:t>
      </w:r>
    </w:p>
    <w:p w14:paraId="0576165E" w14:textId="77777777" w:rsidR="005D70FC" w:rsidRDefault="005D70FC" w:rsidP="005D70FC">
      <w:pPr>
        <w:pStyle w:val="FirstParagraph"/>
      </w:pPr>
      <w:r>
        <w:t>查看NFS的运行状态，对于调整NFS的运行有很大帮助。</w:t>
      </w:r>
    </w:p>
    <w:p w14:paraId="1E44D0D8" w14:textId="77777777" w:rsidR="005D70FC" w:rsidRDefault="005D70FC" w:rsidP="005D70FC">
      <w:pPr>
        <w:pStyle w:val="SourceCode"/>
      </w:pPr>
      <w:r>
        <w:rPr>
          <w:rStyle w:val="VerbatimChar"/>
        </w:rPr>
        <w:t>$ rpcinfo</w:t>
      </w:r>
    </w:p>
    <w:p w14:paraId="510CA6E4" w14:textId="77777777" w:rsidR="005D70FC" w:rsidRDefault="005D70FC" w:rsidP="005D70FC">
      <w:pPr>
        <w:pStyle w:val="FirstParagraph"/>
        <w:rPr>
          <w:lang w:eastAsia="zh-CN"/>
        </w:rPr>
      </w:pPr>
      <w:r>
        <w:rPr>
          <w:lang w:eastAsia="zh-CN"/>
        </w:rPr>
        <w:t>查看rpc执行信息，可以用于检测rpc运行情况的工具，利用rpcinfo -p 可以查看出RPC开启的端口所提供的程序有哪些。</w:t>
      </w:r>
    </w:p>
    <w:p w14:paraId="6D6B4A0C" w14:textId="77777777" w:rsidR="005D70FC" w:rsidRDefault="005D70FC" w:rsidP="005D70FC">
      <w:pPr>
        <w:pStyle w:val="SourceCode"/>
      </w:pPr>
      <w:r>
        <w:rPr>
          <w:rStyle w:val="VerbatimChar"/>
        </w:rPr>
        <w:t>$ showmount</w:t>
      </w:r>
    </w:p>
    <w:p w14:paraId="4804AAAA" w14:textId="77777777" w:rsidR="005D70FC" w:rsidRDefault="005D70FC" w:rsidP="005D70FC">
      <w:pPr>
        <w:pStyle w:val="FirstParagraph"/>
      </w:pPr>
      <w:r>
        <w:lastRenderedPageBreak/>
        <w:t>-a 显示已经于客户端连接上的目录信息</w:t>
      </w:r>
      <w:r>
        <w:br/>
        <w:t xml:space="preserve">-e </w:t>
      </w:r>
      <w:r>
        <w:rPr>
          <w:rStyle w:val="VerbatimChar"/>
        </w:rPr>
        <w:t>IP</w:t>
      </w:r>
      <w:r>
        <w:t xml:space="preserve"> 或者 </w:t>
      </w:r>
      <w:r>
        <w:rPr>
          <w:rStyle w:val="VerbatimChar"/>
        </w:rPr>
        <w:t>hostname</w:t>
      </w:r>
      <w:r>
        <w:t xml:space="preserve"> 显示此IP地址分享出来的目录</w:t>
      </w:r>
    </w:p>
    <w:p w14:paraId="761422C8" w14:textId="77777777" w:rsidR="005D70FC" w:rsidRDefault="005D70FC" w:rsidP="005D70FC">
      <w:pPr>
        <w:pStyle w:val="SourceCode"/>
      </w:pPr>
      <w:r>
        <w:rPr>
          <w:rStyle w:val="VerbatimChar"/>
        </w:rPr>
        <w:t>$ netstat</w:t>
      </w:r>
    </w:p>
    <w:p w14:paraId="7D87497D" w14:textId="77777777" w:rsidR="005D70FC" w:rsidRDefault="005D70FC" w:rsidP="005D70FC">
      <w:pPr>
        <w:pStyle w:val="FirstParagraph"/>
      </w:pPr>
      <w:r>
        <w:t>可以查看出nfs服务开启的端口，其中 nfs 开启的是2049，rpcbind 开启的是 111，其余则是rpc开启的。</w:t>
      </w:r>
    </w:p>
    <w:p w14:paraId="4A1B43E9" w14:textId="77777777" w:rsidR="005D70FC" w:rsidRDefault="005D70FC" w:rsidP="005D70FC">
      <w:pPr>
        <w:pStyle w:val="4"/>
        <w:rPr>
          <w:lang w:eastAsia="zh-CN"/>
        </w:rPr>
      </w:pPr>
      <w:bookmarkStart w:id="156" w:name="特别注意-先卸载再关机"/>
      <w:bookmarkEnd w:id="156"/>
      <w:r>
        <w:rPr>
          <w:lang w:eastAsia="zh-CN"/>
        </w:rPr>
        <w:t>7. 特别注意！！！ 先卸载，再关机！！</w:t>
      </w:r>
    </w:p>
    <w:p w14:paraId="13091318" w14:textId="77777777" w:rsidR="005D70FC" w:rsidRDefault="005D70FC" w:rsidP="005D70FC">
      <w:pPr>
        <w:pStyle w:val="FirstParagraph"/>
      </w:pPr>
      <w:r>
        <w:t>卸载NFS目录</w:t>
      </w:r>
    </w:p>
    <w:p w14:paraId="5E2E4434" w14:textId="77777777" w:rsidR="005D70FC" w:rsidRDefault="005D70FC" w:rsidP="005D70FC">
      <w:pPr>
        <w:pStyle w:val="SourceCode"/>
      </w:pPr>
      <w:r>
        <w:rPr>
          <w:rStyle w:val="VerbatimChar"/>
        </w:rPr>
        <w:t>$ umount /home/cluster</w:t>
      </w:r>
    </w:p>
    <w:p w14:paraId="2FFB597B" w14:textId="77777777" w:rsidR="005D70FC" w:rsidRDefault="005D70FC" w:rsidP="005D70FC">
      <w:pPr>
        <w:pStyle w:val="FirstParagraph"/>
      </w:pPr>
      <w:r>
        <w:t>NFS不太稳定，请注意规范操作。</w:t>
      </w:r>
      <w:r>
        <w:br/>
        <w:t>若仍未卸载NFS客户端，服务端直接关机会使NFS目录的文件句柄丢失的问题。NFS目录的读写量过大也可能出现崩溃的情况。（ASC16曾经出现过）</w:t>
      </w:r>
    </w:p>
    <w:p w14:paraId="58A48E50" w14:textId="77777777" w:rsidR="005D70FC" w:rsidRDefault="005D70FC" w:rsidP="005D70FC">
      <w:pPr>
        <w:pStyle w:val="a0"/>
      </w:pPr>
      <w:r>
        <w:t xml:space="preserve">NFS 客户端关机的时候一点要确保NFS服务关闭，没有客户端处于连接状态！通过 </w:t>
      </w:r>
      <w:r>
        <w:rPr>
          <w:rStyle w:val="VerbatimChar"/>
        </w:rPr>
        <w:t>showmount -a</w:t>
      </w:r>
      <w:r>
        <w:t xml:space="preserve"> 或 </w:t>
      </w:r>
      <w:r>
        <w:rPr>
          <w:rStyle w:val="VerbatimChar"/>
        </w:rPr>
        <w:t>fuser /home/cluster</w:t>
      </w:r>
      <w:r>
        <w:t xml:space="preserve"> 可以查看，如果有的话通过 </w:t>
      </w:r>
      <w:r>
        <w:rPr>
          <w:rStyle w:val="VerbatimChar"/>
        </w:rPr>
        <w:t>kill</w:t>
      </w:r>
      <w:r>
        <w:t xml:space="preserve">, </w:t>
      </w:r>
      <w:r>
        <w:rPr>
          <w:rStyle w:val="VerbatimChar"/>
        </w:rPr>
        <w:t>killall</w:t>
      </w:r>
      <w:r>
        <w:t xml:space="preserve">, </w:t>
      </w:r>
      <w:r>
        <w:rPr>
          <w:rStyle w:val="VerbatimChar"/>
        </w:rPr>
        <w:t>pkill</w:t>
      </w:r>
      <w:r>
        <w:t xml:space="preserve">, </w:t>
      </w:r>
      <w:r>
        <w:rPr>
          <w:rStyle w:val="VerbatimChar"/>
        </w:rPr>
        <w:t>fuser -k /home/cluster</w:t>
      </w:r>
      <w:r>
        <w:t xml:space="preserve"> 来结束。</w:t>
      </w:r>
    </w:p>
    <w:p w14:paraId="3BF4699B" w14:textId="77777777" w:rsidR="005D70FC" w:rsidRDefault="005D70FC" w:rsidP="005D70FC">
      <w:pPr>
        <w:pStyle w:val="4"/>
        <w:rPr>
          <w:lang w:eastAsia="zh-CN"/>
        </w:rPr>
      </w:pPr>
      <w:bookmarkStart w:id="157" w:name="通过挂载-tmpfs-提高nfs文件系统io速度"/>
      <w:bookmarkEnd w:id="157"/>
      <w:r>
        <w:rPr>
          <w:lang w:eastAsia="zh-CN"/>
        </w:rPr>
        <w:t>8. 通过挂载 tmpfs 提高NFS文件系统IO速度</w:t>
      </w:r>
    </w:p>
    <w:p w14:paraId="2A843148" w14:textId="77777777" w:rsidR="005D70FC" w:rsidRDefault="005D70FC" w:rsidP="005D70FC">
      <w:pPr>
        <w:pStyle w:val="FirstParagraph"/>
        <w:rPr>
          <w:lang w:eastAsia="zh-CN"/>
        </w:rPr>
      </w:pPr>
      <w:r>
        <w:rPr>
          <w:lang w:eastAsia="zh-CN"/>
        </w:rPr>
        <w:t>在IO密集的程序中，磁盘的读写速度会限制程序的运行速度和优化效果。我们可以直接把一部分内存用作NFS目录，以提升IO速度，这种方式的速度要远快于普通机械硬盘，和SSD相比在读写速度上也更有优势。</w:t>
      </w:r>
    </w:p>
    <w:p w14:paraId="2C63660F" w14:textId="77777777" w:rsidR="005D70FC" w:rsidRDefault="005D70FC" w:rsidP="005D70FC">
      <w:pPr>
        <w:numPr>
          <w:ilvl w:val="0"/>
          <w:numId w:val="5"/>
        </w:numPr>
      </w:pPr>
      <w:r>
        <w:t>挂载 tmpfs</w:t>
      </w:r>
    </w:p>
    <w:p w14:paraId="7C4F0B30" w14:textId="77777777" w:rsidR="005D70FC" w:rsidRDefault="005D70FC" w:rsidP="005D70FC">
      <w:pPr>
        <w:pStyle w:val="SourceCode"/>
      </w:pPr>
      <w:r>
        <w:rPr>
          <w:rStyle w:val="VerbatimChar"/>
        </w:rPr>
        <w:t>$ mount -t tmpfs -o size=4G /home/cluster</w:t>
      </w:r>
      <w:r>
        <w:br/>
      </w:r>
      <w:r>
        <w:rPr>
          <w:rStyle w:val="VerbatimChar"/>
        </w:rPr>
        <w:t>$ df -h</w:t>
      </w:r>
      <w:r>
        <w:br/>
      </w:r>
      <w:r>
        <w:rPr>
          <w:rStyle w:val="VerbatimChar"/>
        </w:rPr>
        <w:t>Filesystem           Size  Used Avail Use% Mounted on</w:t>
      </w:r>
      <w:r>
        <w:br/>
      </w:r>
      <w:r>
        <w:rPr>
          <w:rStyle w:val="VerbatimChar"/>
        </w:rPr>
        <w:t>/dev/mapper/cl-root   50G   19G   32G  37% /</w:t>
      </w:r>
      <w:r>
        <w:br/>
      </w:r>
      <w:r>
        <w:rPr>
          <w:rStyle w:val="VerbatimChar"/>
        </w:rPr>
        <w:t>devtmpfs              12G     0   12G   0% /dev</w:t>
      </w:r>
      <w:r>
        <w:br/>
      </w:r>
      <w:r>
        <w:rPr>
          <w:rStyle w:val="VerbatimChar"/>
        </w:rPr>
        <w:t>tmpfs                 12G  2.4M   12G   1% /dev/shm</w:t>
      </w:r>
      <w:r>
        <w:br/>
      </w:r>
      <w:r>
        <w:rPr>
          <w:rStyle w:val="VerbatimChar"/>
        </w:rPr>
        <w:t>tmpfs                 12G  322M   12G   3% /run</w:t>
      </w:r>
      <w:r>
        <w:br/>
      </w:r>
      <w:r>
        <w:rPr>
          <w:rStyle w:val="VerbatimChar"/>
        </w:rPr>
        <w:t>tmpfs                 12G     0   12G   0% /sys/fs/cgroup</w:t>
      </w:r>
      <w:r>
        <w:br/>
      </w:r>
      <w:r>
        <w:rPr>
          <w:rStyle w:val="VerbatimChar"/>
        </w:rPr>
        <w:t>/dev/sda1           1014M  174M  841M  18% /boot</w:t>
      </w:r>
      <w:r>
        <w:br/>
      </w:r>
      <w:r>
        <w:rPr>
          <w:rStyle w:val="VerbatimChar"/>
        </w:rPr>
        <w:t>/dev/mapper/cl-home   74G   54M   74G   1% /home</w:t>
      </w:r>
      <w:r>
        <w:br/>
      </w:r>
      <w:r>
        <w:rPr>
          <w:rStyle w:val="VerbatimChar"/>
        </w:rPr>
        <w:t>tmpfs                2.4G     0  2.4G   0% /run/user/0</w:t>
      </w:r>
      <w:r>
        <w:br/>
      </w:r>
      <w:r>
        <w:rPr>
          <w:rStyle w:val="VerbatimChar"/>
        </w:rPr>
        <w:t>tmpfs                2.4G   16K  2.4G   1% /run/user/42</w:t>
      </w:r>
      <w:r>
        <w:br/>
      </w:r>
      <w:r>
        <w:rPr>
          <w:rStyle w:val="VerbatimChar"/>
        </w:rPr>
        <w:t>tmpfs                2.4G     0  2.4G   0% /run/user/1000</w:t>
      </w:r>
      <w:r>
        <w:br/>
      </w:r>
      <w:r>
        <w:rPr>
          <w:rStyle w:val="VerbatimChar"/>
        </w:rPr>
        <w:t>tmpfs                4.0G     0  4.0G   0% /home/cluster  #</w:t>
      </w:r>
      <w:r>
        <w:rPr>
          <w:rStyle w:val="VerbatimChar"/>
        </w:rPr>
        <w:t>成功挂载</w:t>
      </w:r>
    </w:p>
    <w:p w14:paraId="7F6D240C" w14:textId="77777777" w:rsidR="005D70FC" w:rsidRDefault="005D70FC" w:rsidP="005D70FC">
      <w:pPr>
        <w:pStyle w:val="FirstParagraph"/>
      </w:pPr>
      <w:r>
        <w:lastRenderedPageBreak/>
        <w:t xml:space="preserve">也可以直接通过 </w:t>
      </w:r>
      <w:r>
        <w:rPr>
          <w:rStyle w:val="VerbatimChar"/>
        </w:rPr>
        <w:t>mount</w:t>
      </w:r>
      <w:r>
        <w:t xml:space="preserve"> 命令来查看是否成功挂载</w:t>
      </w:r>
    </w:p>
    <w:p w14:paraId="190CEB0E" w14:textId="77777777" w:rsidR="005D70FC" w:rsidRDefault="005D70FC" w:rsidP="005D70FC">
      <w:pPr>
        <w:pStyle w:val="SourceCode"/>
      </w:pPr>
      <w:r>
        <w:rPr>
          <w:rStyle w:val="VerbatimChar"/>
        </w:rPr>
        <w:t>$ mount | grep 'cluster'</w:t>
      </w:r>
      <w:r>
        <w:br/>
      </w:r>
      <w:r>
        <w:rPr>
          <w:rStyle w:val="VerbatimChar"/>
        </w:rPr>
        <w:t>tmpfs on /home/cluster type tmpfs (rw,relatime,seclabel,size=4194304k)</w:t>
      </w:r>
    </w:p>
    <w:p w14:paraId="1FA233F5" w14:textId="77777777" w:rsidR="005D70FC" w:rsidRDefault="005D70FC" w:rsidP="005D70FC">
      <w:pPr>
        <w:pStyle w:val="FirstParagraph"/>
        <w:rPr>
          <w:lang w:eastAsia="zh-CN"/>
        </w:rPr>
      </w:pPr>
      <w:r>
        <w:rPr>
          <w:lang w:eastAsia="zh-CN"/>
        </w:rPr>
        <w:t>注意正确的顺序是：</w:t>
      </w:r>
      <w:r>
        <w:rPr>
          <w:lang w:eastAsia="zh-CN"/>
        </w:rPr>
        <w:br/>
        <w:t xml:space="preserve">1. 先把 </w:t>
      </w:r>
      <w:r>
        <w:rPr>
          <w:rStyle w:val="VerbatimChar"/>
          <w:lang w:eastAsia="zh-CN"/>
        </w:rPr>
        <w:t>tmpfs</w:t>
      </w:r>
      <w:r>
        <w:rPr>
          <w:lang w:eastAsia="zh-CN"/>
        </w:rPr>
        <w:t xml:space="preserve"> 挂载到 服务端的NFS目录上</w:t>
      </w:r>
      <w:r>
        <w:rPr>
          <w:lang w:eastAsia="zh-CN"/>
        </w:rPr>
        <w:br/>
        <w:t>2. 再把NFS目录共享给客户端，</w:t>
      </w:r>
      <w:r>
        <w:rPr>
          <w:lang w:eastAsia="zh-CN"/>
        </w:rPr>
        <w:br/>
        <w:t>3. 客户端挂载NFS目录。</w:t>
      </w:r>
    </w:p>
    <w:p w14:paraId="2CAFF680" w14:textId="77777777" w:rsidR="005D70FC" w:rsidRDefault="005D70FC" w:rsidP="005D70FC">
      <w:pPr>
        <w:pStyle w:val="a0"/>
        <w:rPr>
          <w:lang w:eastAsia="zh-CN"/>
        </w:rPr>
      </w:pPr>
      <w:r>
        <w:rPr>
          <w:lang w:eastAsia="zh-CN"/>
        </w:rPr>
        <w:t>这里先说明了NFS的配置和挂载，相信对NFS熟悉的话，</w:t>
      </w:r>
      <w:r>
        <w:rPr>
          <w:rStyle w:val="VerbatimChar"/>
          <w:lang w:eastAsia="zh-CN"/>
        </w:rPr>
        <w:t>tmpfs</w:t>
      </w:r>
      <w:r>
        <w:rPr>
          <w:lang w:eastAsia="zh-CN"/>
        </w:rPr>
        <w:t xml:space="preserve"> 也就不在话在了。</w:t>
      </w:r>
    </w:p>
    <w:p w14:paraId="759064B0" w14:textId="77777777" w:rsidR="005D70FC" w:rsidRDefault="005D70FC" w:rsidP="005D70FC">
      <w:pPr>
        <w:numPr>
          <w:ilvl w:val="0"/>
          <w:numId w:val="5"/>
        </w:numPr>
      </w:pPr>
      <w:r>
        <w:t>卸载 tmpfs</w:t>
      </w:r>
    </w:p>
    <w:p w14:paraId="3F73AC1F" w14:textId="77777777" w:rsidR="005D70FC" w:rsidRDefault="005D70FC" w:rsidP="005D70FC">
      <w:pPr>
        <w:pStyle w:val="SourceCode"/>
      </w:pPr>
      <w:r>
        <w:rPr>
          <w:rStyle w:val="VerbatimChar"/>
        </w:rPr>
        <w:t>$ umount /home/cluster</w:t>
      </w:r>
    </w:p>
    <w:p w14:paraId="539F0896" w14:textId="77777777" w:rsidR="00BE22D6" w:rsidRDefault="005D70FC" w:rsidP="005D70FC">
      <w:pPr>
        <w:pStyle w:val="FirstParagraph"/>
        <w:rPr>
          <w:lang w:eastAsia="zh-CN"/>
        </w:rPr>
      </w:pPr>
      <w:r>
        <w:rPr>
          <w:lang w:eastAsia="zh-CN"/>
        </w:rPr>
        <w:t>注意若使用tmpfs，在卸载后，目录中的数据会丢失，故平时不推荐使用。在需要用到时，务必在卸载之前备份好重要数据。</w:t>
      </w:r>
    </w:p>
    <w:p w14:paraId="17194ED7" w14:textId="77777777" w:rsidR="005D70FC" w:rsidRDefault="00BE22D6" w:rsidP="00BE22D6">
      <w:pPr>
        <w:pStyle w:val="a0"/>
        <w:rPr>
          <w:lang w:eastAsia="zh-CN"/>
        </w:rPr>
      </w:pPr>
      <w:r>
        <w:rPr>
          <w:lang w:eastAsia="zh-CN"/>
        </w:rPr>
        <w:br w:type="page"/>
      </w:r>
    </w:p>
    <w:p w14:paraId="40F25A9C" w14:textId="77777777" w:rsidR="005D70FC" w:rsidRDefault="005D70FC" w:rsidP="00BE22D6">
      <w:pPr>
        <w:pStyle w:val="1"/>
        <w:rPr>
          <w:lang w:eastAsia="zh-CN"/>
        </w:rPr>
      </w:pPr>
      <w:bookmarkStart w:id="158" w:name="_Toc483318265"/>
      <w:r>
        <w:rPr>
          <w:lang w:eastAsia="zh-CN"/>
        </w:rPr>
        <w:lastRenderedPageBreak/>
        <w:t>高性能集群搭建指南（三） - 软件环境</w:t>
      </w:r>
      <w:bookmarkEnd w:id="158"/>
    </w:p>
    <w:p w14:paraId="2C8AD79B" w14:textId="77777777" w:rsidR="005D70FC" w:rsidRDefault="005D70FC" w:rsidP="005D70FC">
      <w:pPr>
        <w:pStyle w:val="a7"/>
      </w:pPr>
      <w:r>
        <w:t>2017-05-15 22:05:49</w:t>
      </w:r>
    </w:p>
    <w:p w14:paraId="657E3357" w14:textId="77777777" w:rsidR="00BE22D6" w:rsidRDefault="00BE22D6" w:rsidP="00BE22D6">
      <w:pPr>
        <w:pStyle w:val="a0"/>
      </w:pPr>
    </w:p>
    <w:p w14:paraId="35848F3C" w14:textId="77777777" w:rsidR="00BE22D6" w:rsidRPr="00BE22D6" w:rsidRDefault="00BE22D6" w:rsidP="00BE22D6">
      <w:pPr>
        <w:pStyle w:val="a0"/>
      </w:pPr>
    </w:p>
    <w:p w14:paraId="3977C996" w14:textId="77777777" w:rsidR="005D70FC" w:rsidRDefault="005D70FC" w:rsidP="005D70FC">
      <w:pPr>
        <w:pStyle w:val="2"/>
      </w:pPr>
      <w:bookmarkStart w:id="159" w:name="一软件环境"/>
      <w:bookmarkStart w:id="160" w:name="_Toc483318266"/>
      <w:bookmarkEnd w:id="159"/>
      <w:r>
        <w:t>一、软件环境</w:t>
      </w:r>
      <w:bookmarkEnd w:id="160"/>
    </w:p>
    <w:p w14:paraId="437D62B3" w14:textId="77777777" w:rsidR="005D70FC" w:rsidRDefault="005D70FC" w:rsidP="005D70FC">
      <w:pPr>
        <w:pStyle w:val="3"/>
      </w:pPr>
      <w:bookmarkStart w:id="161" w:name="intel-parallel-stdio"/>
      <w:bookmarkStart w:id="162" w:name="_Toc483318267"/>
      <w:bookmarkEnd w:id="161"/>
      <w:r>
        <w:t>1. Intel Parallel Stdio</w:t>
      </w:r>
      <w:bookmarkEnd w:id="162"/>
    </w:p>
    <w:p w14:paraId="3C403363" w14:textId="77777777" w:rsidR="005D70FC" w:rsidRDefault="005D70FC" w:rsidP="005D70FC">
      <w:pPr>
        <w:pStyle w:val="FirstParagraph"/>
      </w:pPr>
      <w:r>
        <w:rPr>
          <w:rStyle w:val="VerbatimChar"/>
        </w:rPr>
        <w:t>Intel Parallel Stido</w:t>
      </w:r>
      <w:r>
        <w:t xml:space="preserve"> 内含 </w:t>
      </w:r>
      <w:r>
        <w:rPr>
          <w:rStyle w:val="VerbatimChar"/>
        </w:rPr>
        <w:t>Compilers and Libraries</w:t>
      </w:r>
      <w:r>
        <w:t xml:space="preserve">, </w:t>
      </w:r>
      <w:r>
        <w:rPr>
          <w:rStyle w:val="VerbatimChar"/>
        </w:rPr>
        <w:t>vtune amplifier</w:t>
      </w:r>
      <w:r>
        <w:t xml:space="preserve">, </w:t>
      </w:r>
      <w:r>
        <w:rPr>
          <w:rStyle w:val="VerbatimChar"/>
        </w:rPr>
        <w:t>inspector</w:t>
      </w:r>
      <w:r>
        <w:t xml:space="preserve">, </w:t>
      </w:r>
      <w:r>
        <w:rPr>
          <w:rStyle w:val="VerbatimChar"/>
        </w:rPr>
        <w:t>advisor</w:t>
      </w:r>
      <w:r>
        <w:t xml:space="preserve"> 等。</w:t>
      </w:r>
    </w:p>
    <w:p w14:paraId="060025F3" w14:textId="77777777" w:rsidR="005D70FC" w:rsidRDefault="005D70FC" w:rsidP="005D70FC">
      <w:pPr>
        <w:pStyle w:val="a0"/>
      </w:pPr>
      <w:r>
        <w:rPr>
          <w:rStyle w:val="VerbatimChar"/>
        </w:rPr>
        <w:t>Compilers and Libraries</w:t>
      </w:r>
      <w:r>
        <w:t xml:space="preserve"> 包括 C, C++, Fortran编译器和 MKL，MPI库。</w:t>
      </w:r>
      <w:r>
        <w:br/>
      </w:r>
      <w:r>
        <w:rPr>
          <w:rStyle w:val="VerbatimChar"/>
        </w:rPr>
        <w:t>VTune amplifier</w:t>
      </w:r>
      <w:r>
        <w:t xml:space="preserve"> 是用来分析并行程序性能的工具。</w:t>
      </w:r>
    </w:p>
    <w:p w14:paraId="4EBC8B9B" w14:textId="77777777" w:rsidR="005D70FC" w:rsidRDefault="005D70FC" w:rsidP="005D70FC">
      <w:pPr>
        <w:pStyle w:val="4"/>
        <w:rPr>
          <w:lang w:eastAsia="zh-CN"/>
        </w:rPr>
      </w:pPr>
      <w:bookmarkStart w:id="163" w:name="软件包和序列号"/>
      <w:bookmarkEnd w:id="163"/>
      <w:r>
        <w:rPr>
          <w:lang w:eastAsia="zh-CN"/>
        </w:rPr>
        <w:t>1.1 软件包和序列号</w:t>
      </w:r>
    </w:p>
    <w:p w14:paraId="32449938" w14:textId="77777777" w:rsidR="005D70FC" w:rsidRDefault="005D70FC" w:rsidP="005D70FC">
      <w:pPr>
        <w:pStyle w:val="FirstParagraph"/>
        <w:rPr>
          <w:lang w:eastAsia="zh-CN"/>
        </w:rPr>
      </w:pPr>
      <w:r>
        <w:rPr>
          <w:lang w:eastAsia="zh-CN"/>
        </w:rPr>
        <w:t>在 Intel 官网中可以申请30天注册版本： https://software.intel.com/en-us/intel-parallel-studio-xe</w:t>
      </w:r>
    </w:p>
    <w:p w14:paraId="0CB6C001" w14:textId="77777777" w:rsidR="005D70FC" w:rsidRDefault="005D70FC" w:rsidP="005D70FC">
      <w:pPr>
        <w:pStyle w:val="a0"/>
        <w:rPr>
          <w:lang w:eastAsia="zh-CN"/>
        </w:rPr>
      </w:pPr>
      <w:r>
        <w:rPr>
          <w:lang w:eastAsia="zh-CN"/>
        </w:rPr>
        <w:t>Intel 为学生提供了免费的序列号： https://software.intel.com/en-us/qualify-for-free-software/student</w:t>
      </w:r>
    </w:p>
    <w:p w14:paraId="59F0A4DA" w14:textId="77777777" w:rsidR="005D70FC" w:rsidRDefault="005D70FC" w:rsidP="005D70FC">
      <w:pPr>
        <w:pStyle w:val="4"/>
      </w:pPr>
      <w:bookmarkStart w:id="164" w:name="安装-parallel-stdio"/>
      <w:bookmarkEnd w:id="164"/>
      <w:r>
        <w:t>1.2 安装 Parallel Stdio</w:t>
      </w:r>
    </w:p>
    <w:p w14:paraId="7FF12BC3" w14:textId="77777777" w:rsidR="005D70FC" w:rsidRDefault="005D70FC" w:rsidP="005D70FC">
      <w:pPr>
        <w:pStyle w:val="FirstParagraph"/>
      </w:pPr>
      <w:r>
        <w:t>基本全部按回车就行，以下是安装时的记录。</w:t>
      </w:r>
    </w:p>
    <w:p w14:paraId="6228DF9C" w14:textId="77777777" w:rsidR="005D70FC" w:rsidRDefault="005D70FC" w:rsidP="005D70FC">
      <w:pPr>
        <w:pStyle w:val="SourceCode"/>
      </w:pPr>
      <w:r>
        <w:rPr>
          <w:rStyle w:val="VerbatimChar"/>
        </w:rPr>
        <w:t>--------------------------------------------------------------------------------</w:t>
      </w:r>
      <w:r>
        <w:br/>
      </w:r>
      <w:r>
        <w:rPr>
          <w:rStyle w:val="VerbatimChar"/>
        </w:rPr>
        <w:t>Initializing, please wait...</w:t>
      </w:r>
      <w:r>
        <w:br/>
      </w:r>
      <w:r>
        <w:rPr>
          <w:rStyle w:val="VerbatimChar"/>
        </w:rPr>
        <w:t>Step 1 of 6 | Welcome</w:t>
      </w:r>
      <w:r>
        <w:br/>
      </w:r>
      <w:r>
        <w:rPr>
          <w:rStyle w:val="VerbatimChar"/>
        </w:rPr>
        <w:t>--------------------------------------------------------------------------------</w:t>
      </w:r>
      <w:r>
        <w:br/>
      </w:r>
      <w:r>
        <w:rPr>
          <w:rStyle w:val="VerbatimChar"/>
        </w:rPr>
        <w:t>Welcome to the Intel(R) Parallel Studio XE 2017 Update 4 for Linux* setup program.</w:t>
      </w:r>
      <w:r>
        <w:br/>
      </w:r>
      <w:r>
        <w:rPr>
          <w:rStyle w:val="VerbatimChar"/>
        </w:rPr>
        <w:t>--------------------------------------------------------------------------------</w:t>
      </w:r>
      <w:r>
        <w:br/>
      </w:r>
      <w:r>
        <w:rPr>
          <w:rStyle w:val="VerbatimChar"/>
        </w:rPr>
        <w:t>--------------------------------------------------------------------------------</w:t>
      </w:r>
      <w:r>
        <w:br/>
      </w:r>
      <w:r>
        <w:br/>
      </w:r>
      <w:r>
        <w:br/>
      </w:r>
      <w:r>
        <w:rPr>
          <w:rStyle w:val="VerbatimChar"/>
        </w:rPr>
        <w:lastRenderedPageBreak/>
        <w:t>You will complete the steps below during setup process:</w:t>
      </w:r>
      <w:r>
        <w:br/>
      </w:r>
      <w:r>
        <w:rPr>
          <w:rStyle w:val="VerbatimChar"/>
        </w:rPr>
        <w:t>Step 1 : Welcome</w:t>
      </w:r>
      <w:r>
        <w:br/>
      </w:r>
      <w:r>
        <w:rPr>
          <w:rStyle w:val="VerbatimChar"/>
        </w:rPr>
        <w:t>Step 2 : License agreement</w:t>
      </w:r>
      <w:r>
        <w:br/>
      </w:r>
      <w:r>
        <w:rPr>
          <w:rStyle w:val="VerbatimChar"/>
        </w:rPr>
        <w:t>Step 3 : License activation</w:t>
      </w:r>
      <w:r>
        <w:br/>
      </w:r>
      <w:r>
        <w:rPr>
          <w:rStyle w:val="VerbatimChar"/>
        </w:rPr>
        <w:t>Step 4 : Options</w:t>
      </w:r>
      <w:r>
        <w:br/>
      </w:r>
      <w:r>
        <w:rPr>
          <w:rStyle w:val="VerbatimChar"/>
        </w:rPr>
        <w:t>Step 5 : Installation</w:t>
      </w:r>
      <w:r>
        <w:br/>
      </w:r>
      <w:r>
        <w:rPr>
          <w:rStyle w:val="VerbatimChar"/>
        </w:rPr>
        <w:t>Step 6 : Complete</w:t>
      </w:r>
      <w:r>
        <w:br/>
      </w:r>
      <w:r>
        <w:br/>
      </w:r>
      <w:r>
        <w:rPr>
          <w:rStyle w:val="VerbatimChar"/>
        </w:rPr>
        <w:t>--------------------------------------------------------------------------------</w:t>
      </w:r>
      <w:r>
        <w:br/>
      </w:r>
      <w:r>
        <w:rPr>
          <w:rStyle w:val="VerbatimChar"/>
        </w:rPr>
        <w:t>Press "Enter" key to continue or "q" to quit:  #</w:t>
      </w:r>
      <w:r w:rsidRPr="00115EE9">
        <w:rPr>
          <w:rStyle w:val="VerbatimChar"/>
          <w:color w:val="FF0000"/>
        </w:rPr>
        <w:t>回车</w:t>
      </w:r>
      <w:r>
        <w:br/>
      </w:r>
      <w:r>
        <w:br/>
      </w:r>
      <w:r>
        <w:br/>
      </w:r>
      <w:r>
        <w:br/>
      </w:r>
      <w:r>
        <w:br/>
      </w:r>
      <w:r>
        <w:rPr>
          <w:rStyle w:val="VerbatimChar"/>
        </w:rPr>
        <w:t>Step 2 of 6 | License agreement</w:t>
      </w:r>
      <w:r>
        <w:br/>
      </w:r>
      <w:r>
        <w:rPr>
          <w:rStyle w:val="VerbatimChar"/>
        </w:rPr>
        <w:t>--------------------------------------------------------------------------------</w:t>
      </w:r>
      <w:r>
        <w:br/>
      </w:r>
      <w:r>
        <w:rPr>
          <w:rStyle w:val="VerbatimChar"/>
        </w:rPr>
        <w:t xml:space="preserve">To continue with the installation of this product you are required to accept </w:t>
      </w:r>
      <w:r>
        <w:br/>
      </w:r>
      <w:r>
        <w:rPr>
          <w:rStyle w:val="VerbatimChar"/>
        </w:rPr>
        <w:t xml:space="preserve">the terms and conditions of the End User License Agreement (EULA). The EULA </w:t>
      </w:r>
      <w:r>
        <w:br/>
      </w:r>
      <w:r>
        <w:rPr>
          <w:rStyle w:val="VerbatimChar"/>
        </w:rPr>
        <w:t xml:space="preserve">is displayed using the 'more' utility. Press the spacebar to advance to the </w:t>
      </w:r>
      <w:r>
        <w:br/>
      </w:r>
      <w:r>
        <w:rPr>
          <w:rStyle w:val="VerbatimChar"/>
        </w:rPr>
        <w:t xml:space="preserve">next page or enter 'q' to skip to the end. After reading the EULA, you must </w:t>
      </w:r>
      <w:r>
        <w:br/>
      </w:r>
      <w:r>
        <w:rPr>
          <w:rStyle w:val="VerbatimChar"/>
        </w:rPr>
        <w:t xml:space="preserve">enter 'accept' to continue the installation or 'decline' to return to the </w:t>
      </w:r>
      <w:r>
        <w:br/>
      </w:r>
      <w:r>
        <w:rPr>
          <w:rStyle w:val="VerbatimChar"/>
        </w:rPr>
        <w:t>previous menu.</w:t>
      </w:r>
      <w:r>
        <w:br/>
      </w:r>
      <w:r>
        <w:rPr>
          <w:rStyle w:val="VerbatimChar"/>
        </w:rPr>
        <w:t>--------------------------------------------------------------------------------</w:t>
      </w:r>
      <w:r>
        <w:br/>
      </w:r>
      <w:r>
        <w:br/>
      </w:r>
      <w:r>
        <w:rPr>
          <w:rStyle w:val="VerbatimChar"/>
        </w:rPr>
        <w:t>....</w:t>
      </w:r>
      <w:r>
        <w:rPr>
          <w:rStyle w:val="VerbatimChar"/>
        </w:rPr>
        <w:t>这里会有一大堆的用户协议，翻到最底下</w:t>
      </w:r>
      <w:r>
        <w:rPr>
          <w:rStyle w:val="VerbatimChar"/>
        </w:rPr>
        <w:t>...</w:t>
      </w:r>
      <w:r>
        <w:br/>
      </w:r>
      <w:r>
        <w:br/>
      </w:r>
      <w:r>
        <w:br/>
      </w:r>
      <w:r>
        <w:rPr>
          <w:rStyle w:val="VerbatimChar"/>
        </w:rPr>
        <w:t>Document Title and Version: End User License Agreement for the Intel(R) Software</w:t>
      </w:r>
      <w:r>
        <w:br/>
      </w:r>
      <w:r>
        <w:rPr>
          <w:rStyle w:val="VerbatimChar"/>
        </w:rPr>
        <w:t>Development Products (Version March 2016)</w:t>
      </w:r>
      <w:r>
        <w:br/>
      </w:r>
      <w:r>
        <w:rPr>
          <w:rStyle w:val="VerbatimChar"/>
        </w:rPr>
        <w:t xml:space="preserve">   </w:t>
      </w:r>
      <w:r>
        <w:br/>
      </w:r>
      <w:r>
        <w:rPr>
          <w:rStyle w:val="VerbatimChar"/>
        </w:rPr>
        <w:t>* Other names and brands may be claimed as the property of others</w:t>
      </w:r>
      <w:r>
        <w:br/>
      </w:r>
      <w:r>
        <w:rPr>
          <w:rStyle w:val="VerbatimChar"/>
        </w:rPr>
        <w:t>--------------------------------------------------------------------------------</w:t>
      </w:r>
      <w:r>
        <w:br/>
      </w:r>
      <w:r>
        <w:rPr>
          <w:rStyle w:val="VerbatimChar"/>
        </w:rPr>
        <w:t>Type "accept" to continue or "decline" to go back to the previous menu: #</w:t>
      </w:r>
      <w:r w:rsidRPr="00115EE9">
        <w:rPr>
          <w:rStyle w:val="VerbatimChar"/>
          <w:color w:val="FF0000"/>
        </w:rPr>
        <w:t>accept</w:t>
      </w:r>
      <w:r>
        <w:br/>
      </w:r>
      <w:r>
        <w:br/>
      </w:r>
      <w:r>
        <w:br/>
      </w:r>
      <w:r>
        <w:br/>
      </w:r>
      <w:r>
        <w:rPr>
          <w:rStyle w:val="VerbatimChar"/>
        </w:rPr>
        <w:t>--------------------------------------------------------------------------------</w:t>
      </w:r>
      <w:r>
        <w:br/>
      </w:r>
      <w:r>
        <w:rPr>
          <w:rStyle w:val="VerbatimChar"/>
        </w:rPr>
        <w:lastRenderedPageBreak/>
        <w:t>Checking the prerequisites. It can take several minutes. Please wait...</w:t>
      </w:r>
      <w:r>
        <w:br/>
      </w:r>
      <w:r>
        <w:rPr>
          <w:rStyle w:val="VerbatimChar"/>
        </w:rPr>
        <w:t>Step 2 of 6 | Prerequisites &gt; Missing Optional Prerequisite(s)</w:t>
      </w:r>
      <w:r>
        <w:br/>
      </w:r>
      <w:r>
        <w:rPr>
          <w:rStyle w:val="VerbatimChar"/>
        </w:rPr>
        <w:t>--------------------------------------------------------------------------------</w:t>
      </w:r>
      <w:r>
        <w:br/>
      </w:r>
      <w:r>
        <w:rPr>
          <w:rStyle w:val="VerbatimChar"/>
        </w:rPr>
        <w:t>--------------------------------------------------------------------------------</w:t>
      </w:r>
      <w:r>
        <w:br/>
      </w:r>
      <w:r>
        <w:rPr>
          <w:rStyle w:val="VerbatimChar"/>
        </w:rPr>
        <w:t>There are one or more optional unresolved issues. It is highly recommended to</w:t>
      </w:r>
      <w:r>
        <w:br/>
      </w:r>
      <w:r>
        <w:rPr>
          <w:rStyle w:val="VerbatimChar"/>
        </w:rPr>
        <w:t>resolve them all before you continue. You can fix them without exiting the setup</w:t>
      </w:r>
      <w:r>
        <w:br/>
      </w:r>
      <w:r>
        <w:rPr>
          <w:rStyle w:val="VerbatimChar"/>
        </w:rPr>
        <w:t>program and re-check. Or you can exit the setup program, fix them and run the</w:t>
      </w:r>
      <w:r>
        <w:br/>
      </w:r>
      <w:r>
        <w:rPr>
          <w:rStyle w:val="VerbatimChar"/>
        </w:rPr>
        <w:t>setup program again.</w:t>
      </w:r>
      <w:r>
        <w:br/>
      </w:r>
      <w:r>
        <w:rPr>
          <w:rStyle w:val="VerbatimChar"/>
        </w:rPr>
        <w:t>--------------------------------------------------------------------------------</w:t>
      </w:r>
      <w:r>
        <w:br/>
      </w:r>
      <w:r>
        <w:rPr>
          <w:rStyle w:val="VerbatimChar"/>
        </w:rPr>
        <w:t>Missing optional prerequisites</w:t>
      </w:r>
      <w:r>
        <w:br/>
      </w:r>
      <w:r>
        <w:rPr>
          <w:rStyle w:val="VerbatimChar"/>
        </w:rPr>
        <w:t>-- Driver is already loaded.</w:t>
      </w:r>
      <w:r>
        <w:br/>
      </w:r>
      <w:r>
        <w:rPr>
          <w:rStyle w:val="VerbatimChar"/>
        </w:rPr>
        <w:t>--------------------------------------------------------------------------------</w:t>
      </w:r>
      <w:r>
        <w:br/>
      </w:r>
      <w:r>
        <w:rPr>
          <w:rStyle w:val="VerbatimChar"/>
        </w:rPr>
        <w:t>1. Skip missing optional prerequisites [default]</w:t>
      </w:r>
      <w:r>
        <w:br/>
      </w:r>
      <w:r>
        <w:rPr>
          <w:rStyle w:val="VerbatimChar"/>
        </w:rPr>
        <w:t>2. Show the detailed info about issue(s)</w:t>
      </w:r>
      <w:r>
        <w:br/>
      </w:r>
      <w:r>
        <w:rPr>
          <w:rStyle w:val="VerbatimChar"/>
        </w:rPr>
        <w:t>3. Re-check the prerequisites</w:t>
      </w:r>
      <w:r>
        <w:br/>
      </w:r>
      <w:r>
        <w:br/>
      </w:r>
      <w:r>
        <w:rPr>
          <w:rStyle w:val="VerbatimChar"/>
        </w:rPr>
        <w:t>h. Help</w:t>
      </w:r>
      <w:r>
        <w:br/>
      </w:r>
      <w:r>
        <w:rPr>
          <w:rStyle w:val="VerbatimChar"/>
        </w:rPr>
        <w:t>b. Back to the previous menu</w:t>
      </w:r>
      <w:r>
        <w:br/>
      </w:r>
      <w:r>
        <w:rPr>
          <w:rStyle w:val="VerbatimChar"/>
        </w:rPr>
        <w:t>q. Quit</w:t>
      </w:r>
      <w:r>
        <w:br/>
      </w:r>
      <w:r>
        <w:rPr>
          <w:rStyle w:val="VerbatimChar"/>
        </w:rPr>
        <w:t>--------------------------------------------------------------------------------</w:t>
      </w:r>
      <w:r>
        <w:br/>
      </w:r>
      <w:r>
        <w:rPr>
          <w:rStyle w:val="VerbatimChar"/>
        </w:rPr>
        <w:t>Please type a selection or press "Enter" to accept default choice [1]:  #</w:t>
      </w:r>
      <w:r w:rsidRPr="00115EE9">
        <w:rPr>
          <w:rStyle w:val="VerbatimChar"/>
          <w:color w:val="FF0000"/>
        </w:rPr>
        <w:t>1</w:t>
      </w:r>
      <w:r>
        <w:rPr>
          <w:rStyle w:val="VerbatimChar"/>
        </w:rPr>
        <w:t xml:space="preserve">  </w:t>
      </w:r>
      <w:r>
        <w:rPr>
          <w:rStyle w:val="VerbatimChar"/>
        </w:rPr>
        <w:t>跳过缺少可选的先决条件</w:t>
      </w:r>
      <w:r>
        <w:rPr>
          <w:rStyle w:val="VerbatimChar"/>
        </w:rPr>
        <w:t>[</w:t>
      </w:r>
      <w:r>
        <w:rPr>
          <w:rStyle w:val="VerbatimChar"/>
        </w:rPr>
        <w:t>默认</w:t>
      </w:r>
      <w:r>
        <w:rPr>
          <w:rStyle w:val="VerbatimChar"/>
        </w:rPr>
        <w:t>]</w:t>
      </w:r>
      <w:r>
        <w:br/>
      </w:r>
      <w:r>
        <w:br/>
      </w:r>
      <w:r>
        <w:br/>
      </w:r>
      <w:r>
        <w:br/>
      </w:r>
      <w:r>
        <w:br/>
      </w:r>
      <w:r>
        <w:br/>
      </w:r>
      <w:r>
        <w:rPr>
          <w:rStyle w:val="VerbatimChar"/>
        </w:rPr>
        <w:t>Step 3 of 6 | License activation</w:t>
      </w:r>
      <w:r>
        <w:br/>
      </w:r>
      <w:r>
        <w:rPr>
          <w:rStyle w:val="VerbatimChar"/>
        </w:rPr>
        <w:t>--------------------------------------------------------------------------------</w:t>
      </w:r>
      <w:r>
        <w:br/>
      </w:r>
      <w:r>
        <w:rPr>
          <w:rStyle w:val="VerbatimChar"/>
        </w:rPr>
        <w:t>If you have purchased this product and have the serial number and a connection</w:t>
      </w:r>
      <w:r>
        <w:br/>
      </w:r>
      <w:r>
        <w:rPr>
          <w:rStyle w:val="VerbatimChar"/>
        </w:rPr>
        <w:t>to the internet you can choose to activate the product at this time.</w:t>
      </w:r>
      <w:r>
        <w:br/>
      </w:r>
      <w:r>
        <w:rPr>
          <w:rStyle w:val="VerbatimChar"/>
        </w:rPr>
        <w:t>Alternatively, you can choose to evaluate the product or defer activation by</w:t>
      </w:r>
      <w:r>
        <w:br/>
      </w:r>
      <w:r>
        <w:rPr>
          <w:rStyle w:val="VerbatimChar"/>
        </w:rPr>
        <w:t>choosing the evaluate option. Evaluation software will time out in about one</w:t>
      </w:r>
      <w:r>
        <w:br/>
      </w:r>
      <w:r>
        <w:rPr>
          <w:rStyle w:val="VerbatimChar"/>
        </w:rPr>
        <w:t>month. You can also use license file or Intel(R) Software License Manager.</w:t>
      </w:r>
      <w:r>
        <w:br/>
      </w:r>
      <w:r>
        <w:rPr>
          <w:rStyle w:val="VerbatimChar"/>
        </w:rPr>
        <w:t>--------------------------------------------------------------------------------</w:t>
      </w:r>
      <w:r>
        <w:br/>
      </w:r>
      <w:r>
        <w:rPr>
          <w:rStyle w:val="VerbatimChar"/>
        </w:rPr>
        <w:lastRenderedPageBreak/>
        <w:t>1. Use existing license [default]</w:t>
      </w:r>
      <w:r>
        <w:br/>
      </w:r>
      <w:r>
        <w:rPr>
          <w:rStyle w:val="VerbatimChar"/>
        </w:rPr>
        <w:t>2. I want to activate my product using a serial number</w:t>
      </w:r>
      <w:r>
        <w:br/>
      </w:r>
      <w:r>
        <w:rPr>
          <w:rStyle w:val="VerbatimChar"/>
        </w:rPr>
        <w:t xml:space="preserve">3. I want to evaluate Intel(R) Parallel Studio XE 2017 Update 4 Cluster Edition </w:t>
      </w:r>
      <w:r>
        <w:br/>
      </w:r>
      <w:r>
        <w:rPr>
          <w:rStyle w:val="VerbatimChar"/>
        </w:rPr>
        <w:t>for Linux* or activate later (EXPIRED)</w:t>
      </w:r>
      <w:r>
        <w:br/>
      </w:r>
      <w:r>
        <w:rPr>
          <w:rStyle w:val="VerbatimChar"/>
        </w:rPr>
        <w:t>4. I want to activate by using a license file, or by using Intel(R) Software</w:t>
      </w:r>
      <w:r>
        <w:br/>
      </w:r>
      <w:r>
        <w:rPr>
          <w:rStyle w:val="VerbatimChar"/>
        </w:rPr>
        <w:t>License Manager</w:t>
      </w:r>
      <w:r>
        <w:br/>
      </w:r>
      <w:r>
        <w:br/>
      </w:r>
      <w:r>
        <w:rPr>
          <w:rStyle w:val="VerbatimChar"/>
        </w:rPr>
        <w:t>h. Help</w:t>
      </w:r>
      <w:r>
        <w:br/>
      </w:r>
      <w:r>
        <w:rPr>
          <w:rStyle w:val="VerbatimChar"/>
        </w:rPr>
        <w:t>b. Back to the previous menu</w:t>
      </w:r>
      <w:r>
        <w:br/>
      </w:r>
      <w:r>
        <w:rPr>
          <w:rStyle w:val="VerbatimChar"/>
        </w:rPr>
        <w:t>q. Quit</w:t>
      </w:r>
      <w:r>
        <w:br/>
      </w:r>
      <w:r>
        <w:rPr>
          <w:rStyle w:val="VerbatimChar"/>
        </w:rPr>
        <w:t>--------------------------------------------------------------------------------</w:t>
      </w:r>
      <w:r>
        <w:br/>
      </w:r>
      <w:r>
        <w:rPr>
          <w:rStyle w:val="VerbatimChar"/>
        </w:rPr>
        <w:t>Please type a selection or press "Enter" to accept default choice [1]:  #</w:t>
      </w:r>
      <w:r w:rsidRPr="00115EE9">
        <w:rPr>
          <w:rStyle w:val="VerbatimChar"/>
          <w:color w:val="FF0000"/>
        </w:rPr>
        <w:t xml:space="preserve">3 </w:t>
      </w:r>
      <w:r>
        <w:rPr>
          <w:rStyle w:val="VerbatimChar"/>
        </w:rPr>
        <w:t>输入序列号激活，用之前提到的学生免费的序列号；没有序列号的话选使用也可以。</w:t>
      </w:r>
      <w:r>
        <w:br/>
      </w:r>
      <w:r>
        <w:rPr>
          <w:rStyle w:val="VerbatimChar"/>
        </w:rPr>
        <w:t>Please type your serial number (the format is XXXX-XXXXXXXX): #</w:t>
      </w:r>
      <w:r w:rsidRPr="00115EE9">
        <w:rPr>
          <w:rStyle w:val="VerbatimChar"/>
          <w:color w:val="FF0000"/>
        </w:rPr>
        <w:t>2HWS-VWKM5BRR</w:t>
      </w:r>
      <w:r>
        <w:rPr>
          <w:rStyle w:val="VerbatimChar"/>
        </w:rPr>
        <w:t xml:space="preserve">  </w:t>
      </w:r>
      <w:r>
        <w:rPr>
          <w:rStyle w:val="VerbatimChar"/>
        </w:rPr>
        <w:t>这是一个可用的序列号，不行的话再申请一个</w:t>
      </w:r>
      <w:r>
        <w:br/>
      </w:r>
      <w:r>
        <w:rPr>
          <w:rStyle w:val="VerbatimChar"/>
        </w:rPr>
        <w:t>--------------------------------------------------------------------------------</w:t>
      </w:r>
      <w:r>
        <w:br/>
      </w:r>
      <w:r>
        <w:rPr>
          <w:rStyle w:val="VerbatimChar"/>
        </w:rPr>
        <w:t>Checking serial number...</w:t>
      </w:r>
      <w:r>
        <w:br/>
      </w:r>
      <w:r>
        <w:rPr>
          <w:rStyle w:val="VerbatimChar"/>
        </w:rPr>
        <w:t>--------------------------------------------------------------------------------</w:t>
      </w:r>
      <w:r>
        <w:br/>
      </w:r>
      <w:r>
        <w:rPr>
          <w:rStyle w:val="VerbatimChar"/>
        </w:rPr>
        <w:t>Activation completed successfully.</w:t>
      </w:r>
      <w:r>
        <w:br/>
      </w:r>
      <w:r>
        <w:rPr>
          <w:rStyle w:val="VerbatimChar"/>
        </w:rPr>
        <w:t>--------------------------------------------------------------------------------</w:t>
      </w:r>
      <w:r>
        <w:br/>
      </w:r>
      <w:r>
        <w:rPr>
          <w:rStyle w:val="VerbatimChar"/>
        </w:rPr>
        <w:t>Press "Enter" key to continue: #</w:t>
      </w:r>
      <w:r w:rsidRPr="00115EE9">
        <w:rPr>
          <w:rStyle w:val="VerbatimChar"/>
          <w:color w:val="FF0000"/>
        </w:rPr>
        <w:t>回车</w:t>
      </w:r>
      <w:r>
        <w:br/>
      </w:r>
      <w:r>
        <w:br/>
      </w:r>
      <w:r>
        <w:br/>
      </w:r>
      <w:r>
        <w:br/>
      </w:r>
      <w:r>
        <w:br/>
      </w:r>
      <w:r>
        <w:br/>
      </w:r>
      <w:r>
        <w:rPr>
          <w:rStyle w:val="VerbatimChar"/>
        </w:rPr>
        <w:t>Step 4 of 6 | Options &gt; Configure Cluster Installation</w:t>
      </w:r>
      <w:r>
        <w:br/>
      </w:r>
      <w:r>
        <w:rPr>
          <w:rStyle w:val="VerbatimChar"/>
        </w:rPr>
        <w:t>--------------------------------------------------------------------------------</w:t>
      </w:r>
      <w:r>
        <w:br/>
      </w:r>
      <w:r>
        <w:rPr>
          <w:rStyle w:val="VerbatimChar"/>
        </w:rPr>
        <w:t>This product can be installed on cluster nodes.</w:t>
      </w:r>
      <w:r>
        <w:br/>
      </w:r>
      <w:r>
        <w:rPr>
          <w:rStyle w:val="VerbatimChar"/>
        </w:rPr>
        <w:t>--------------------------------------------------------------------------------</w:t>
      </w:r>
      <w:r>
        <w:br/>
      </w:r>
      <w:r>
        <w:rPr>
          <w:rStyle w:val="VerbatimChar"/>
        </w:rPr>
        <w:t>1. Finish configuring installation target [default]</w:t>
      </w:r>
      <w:r>
        <w:br/>
      </w:r>
      <w:r>
        <w:br/>
      </w:r>
      <w:r>
        <w:rPr>
          <w:rStyle w:val="VerbatimChar"/>
        </w:rPr>
        <w:t>2. Installation target                           [ Current system only ]</w:t>
      </w:r>
      <w:r>
        <w:br/>
      </w:r>
      <w:r>
        <w:br/>
      </w:r>
      <w:r>
        <w:rPr>
          <w:rStyle w:val="VerbatimChar"/>
        </w:rPr>
        <w:t>h. Help</w:t>
      </w:r>
      <w:r>
        <w:br/>
      </w:r>
      <w:r>
        <w:rPr>
          <w:rStyle w:val="VerbatimChar"/>
        </w:rPr>
        <w:t>b. Back to the previous menu</w:t>
      </w:r>
      <w:r>
        <w:br/>
      </w:r>
      <w:r>
        <w:rPr>
          <w:rStyle w:val="VerbatimChar"/>
        </w:rPr>
        <w:t>q. Quit</w:t>
      </w:r>
      <w:r>
        <w:br/>
      </w:r>
      <w:r>
        <w:rPr>
          <w:rStyle w:val="VerbatimChar"/>
        </w:rPr>
        <w:t>--------------------------------------------------------------------------------</w:t>
      </w:r>
      <w:r>
        <w:br/>
      </w:r>
      <w:r>
        <w:rPr>
          <w:rStyle w:val="VerbatimChar"/>
        </w:rPr>
        <w:t>Please type a selection or press "Enter" to accept default choice [1]: #</w:t>
      </w:r>
      <w:r w:rsidRPr="00115EE9">
        <w:rPr>
          <w:rStyle w:val="VerbatimChar"/>
          <w:color w:val="FF0000"/>
        </w:rPr>
        <w:t>1</w:t>
      </w:r>
      <w:r>
        <w:rPr>
          <w:rStyle w:val="VerbatimChar"/>
        </w:rPr>
        <w:t xml:space="preserve"> </w:t>
      </w:r>
      <w:r>
        <w:rPr>
          <w:rStyle w:val="VerbatimChar"/>
        </w:rPr>
        <w:t>完成配置安装目标</w:t>
      </w:r>
      <w:r>
        <w:rPr>
          <w:rStyle w:val="VerbatimChar"/>
        </w:rPr>
        <w:t>[</w:t>
      </w:r>
      <w:r>
        <w:rPr>
          <w:rStyle w:val="VerbatimChar"/>
        </w:rPr>
        <w:t>默认</w:t>
      </w:r>
      <w:r>
        <w:rPr>
          <w:rStyle w:val="VerbatimChar"/>
        </w:rPr>
        <w:t>]</w:t>
      </w:r>
      <w:r>
        <w:br/>
      </w:r>
      <w:r>
        <w:lastRenderedPageBreak/>
        <w:br/>
      </w:r>
      <w:r>
        <w:br/>
      </w:r>
      <w:r>
        <w:br/>
      </w:r>
      <w:r>
        <w:rPr>
          <w:rStyle w:val="VerbatimChar"/>
        </w:rPr>
        <w:t>Step 4 of 6 | Options &gt; Pre-install Summary</w:t>
      </w:r>
      <w:r>
        <w:br/>
      </w:r>
      <w:r>
        <w:rPr>
          <w:rStyle w:val="VerbatimChar"/>
        </w:rPr>
        <w:t>--------------------------------------------------------------------------------</w:t>
      </w:r>
      <w:r>
        <w:br/>
      </w:r>
      <w:r>
        <w:rPr>
          <w:rStyle w:val="VerbatimChar"/>
        </w:rPr>
        <w:t>Install location:</w:t>
      </w:r>
      <w:r>
        <w:br/>
      </w:r>
      <w:r>
        <w:rPr>
          <w:rStyle w:val="VerbatimChar"/>
        </w:rPr>
        <w:t xml:space="preserve">    /opt/intel</w:t>
      </w:r>
      <w:r>
        <w:br/>
      </w:r>
      <w:r>
        <w:br/>
      </w:r>
      <w:r>
        <w:rPr>
          <w:rStyle w:val="VerbatimChar"/>
        </w:rPr>
        <w:t>Component(s) selected:</w:t>
      </w:r>
      <w:r>
        <w:br/>
      </w:r>
      <w:r>
        <w:rPr>
          <w:rStyle w:val="VerbatimChar"/>
        </w:rPr>
        <w:t xml:space="preserve">    Intel(R) Trace Analyzer and Collector 2017 Update 3                    585MB</w:t>
      </w:r>
      <w:r>
        <w:br/>
      </w:r>
      <w:r>
        <w:rPr>
          <w:rStyle w:val="VerbatimChar"/>
        </w:rPr>
        <w:t xml:space="preserve">        Intel(R) Trace Analyzer for Intel(R) 64 Architecture                    </w:t>
      </w:r>
      <w:r>
        <w:br/>
      </w:r>
      <w:r>
        <w:rPr>
          <w:rStyle w:val="VerbatimChar"/>
        </w:rPr>
        <w:t xml:space="preserve">        Intel(R) Trace Collector for Intel(R) 64 Architecture                   </w:t>
      </w:r>
      <w:r>
        <w:br/>
      </w:r>
      <w:r>
        <w:rPr>
          <w:rStyle w:val="VerbatimChar"/>
        </w:rPr>
        <w:t xml:space="preserve">        Intel(R) Trace Collector for Intel(R) Many Integrated Core Architecture </w:t>
      </w:r>
      <w:r>
        <w:br/>
      </w:r>
      <w:r>
        <w:br/>
      </w:r>
      <w:r>
        <w:rPr>
          <w:rStyle w:val="VerbatimChar"/>
        </w:rPr>
        <w:t xml:space="preserve">    Intel(R) Cluster Checker 2017 Update 2                                 179MB</w:t>
      </w:r>
      <w:r>
        <w:br/>
      </w:r>
      <w:r>
        <w:rPr>
          <w:rStyle w:val="VerbatimChar"/>
        </w:rPr>
        <w:t xml:space="preserve">        Cluster Checker common files                                            </w:t>
      </w:r>
      <w:r>
        <w:br/>
      </w:r>
      <w:r>
        <w:rPr>
          <w:rStyle w:val="VerbatimChar"/>
        </w:rPr>
        <w:t xml:space="preserve">        Cluster Checker Analyzer                                                </w:t>
      </w:r>
      <w:r>
        <w:br/>
      </w:r>
      <w:r>
        <w:rPr>
          <w:rStyle w:val="VerbatimChar"/>
        </w:rPr>
        <w:t xml:space="preserve">        Cluster Checker Collector                                               </w:t>
      </w:r>
      <w:r>
        <w:br/>
      </w:r>
      <w:r>
        <w:br/>
      </w:r>
      <w:r>
        <w:rPr>
          <w:rStyle w:val="VerbatimChar"/>
        </w:rPr>
        <w:t xml:space="preserve">    Intel(R) VTune(TM) Amplifier XE 2017 Update 3                          1.2GB</w:t>
      </w:r>
      <w:r>
        <w:br/>
      </w:r>
      <w:r>
        <w:rPr>
          <w:rStyle w:val="VerbatimChar"/>
        </w:rPr>
        <w:t xml:space="preserve">        Command line interface                                                  </w:t>
      </w:r>
      <w:r>
        <w:br/>
      </w:r>
      <w:r>
        <w:rPr>
          <w:rStyle w:val="VerbatimChar"/>
        </w:rPr>
        <w:t xml:space="preserve">        Sampling Driver kit                                                     </w:t>
      </w:r>
      <w:r>
        <w:br/>
      </w:r>
      <w:r>
        <w:rPr>
          <w:rStyle w:val="VerbatimChar"/>
        </w:rPr>
        <w:t xml:space="preserve">        Graphical user interface                                                </w:t>
      </w:r>
      <w:r>
        <w:br/>
      </w:r>
      <w:r>
        <w:br/>
      </w:r>
      <w:r>
        <w:rPr>
          <w:rStyle w:val="VerbatimChar"/>
        </w:rPr>
        <w:t xml:space="preserve">    Intel(R) Inspector 2017 Update 3                                       361MB</w:t>
      </w:r>
      <w:r>
        <w:br/>
      </w:r>
      <w:r>
        <w:rPr>
          <w:rStyle w:val="VerbatimChar"/>
        </w:rPr>
        <w:t xml:space="preserve">        Command line interface                                                  </w:t>
      </w:r>
      <w:r>
        <w:br/>
      </w:r>
      <w:r>
        <w:rPr>
          <w:rStyle w:val="VerbatimChar"/>
        </w:rPr>
        <w:t xml:space="preserve">        Graphical user interface                                                </w:t>
      </w:r>
      <w:r>
        <w:br/>
      </w:r>
      <w:r>
        <w:br/>
      </w:r>
      <w:r>
        <w:rPr>
          <w:rStyle w:val="VerbatimChar"/>
        </w:rPr>
        <w:t xml:space="preserve">    Intel(R) Advisor 2017 Update 3                                         714MB</w:t>
      </w:r>
      <w:r>
        <w:br/>
      </w:r>
      <w:r>
        <w:rPr>
          <w:rStyle w:val="VerbatimChar"/>
        </w:rPr>
        <w:t xml:space="preserve">        Command line interface                                                  </w:t>
      </w:r>
      <w:r>
        <w:br/>
      </w:r>
      <w:r>
        <w:rPr>
          <w:rStyle w:val="VerbatimChar"/>
        </w:rPr>
        <w:t xml:space="preserve">        Graphical user interface                                            </w:t>
      </w:r>
      <w:r>
        <w:rPr>
          <w:rStyle w:val="VerbatimChar"/>
        </w:rPr>
        <w:lastRenderedPageBreak/>
        <w:t xml:space="preserve">    </w:t>
      </w:r>
      <w:r>
        <w:br/>
      </w:r>
      <w:r>
        <w:br/>
      </w:r>
      <w:r>
        <w:rPr>
          <w:rStyle w:val="VerbatimChar"/>
        </w:rPr>
        <w:t xml:space="preserve">    Intel(R) C++ Compiler 17.0 Update 4                                    603MB</w:t>
      </w:r>
      <w:r>
        <w:br/>
      </w:r>
      <w:r>
        <w:rPr>
          <w:rStyle w:val="VerbatimChar"/>
        </w:rPr>
        <w:t xml:space="preserve">        Intel C++ Compiler                                                      </w:t>
      </w:r>
      <w:r>
        <w:br/>
      </w:r>
      <w:r>
        <w:br/>
      </w:r>
      <w:r>
        <w:rPr>
          <w:rStyle w:val="VerbatimChar"/>
        </w:rPr>
        <w:t xml:space="preserve">    Intel(R) Fortran Compiler 17.0 Update 4                                608MB</w:t>
      </w:r>
      <w:r>
        <w:br/>
      </w:r>
      <w:r>
        <w:rPr>
          <w:rStyle w:val="VerbatimChar"/>
        </w:rPr>
        <w:t xml:space="preserve">        Intel Fortran Compiler                                                  </w:t>
      </w:r>
      <w:r>
        <w:br/>
      </w:r>
      <w:r>
        <w:br/>
      </w:r>
      <w:r>
        <w:rPr>
          <w:rStyle w:val="VerbatimChar"/>
        </w:rPr>
        <w:t xml:space="preserve">    Intel(R) Math Kernel Library 2017 Update 3 for C/C++                   2.9GB</w:t>
      </w:r>
      <w:r>
        <w:br/>
      </w:r>
      <w:r>
        <w:rPr>
          <w:rStyle w:val="VerbatimChar"/>
        </w:rPr>
        <w:t xml:space="preserve">        Intel MKL core libraries for C/C++                                      </w:t>
      </w:r>
      <w:r>
        <w:br/>
      </w:r>
      <w:r>
        <w:rPr>
          <w:rStyle w:val="VerbatimChar"/>
        </w:rPr>
        <w:t xml:space="preserve">        Intel(R) Xeon Phi(TM) coprocessor support for C/C++                     </w:t>
      </w:r>
      <w:r>
        <w:br/>
      </w:r>
      <w:r>
        <w:rPr>
          <w:rStyle w:val="VerbatimChar"/>
        </w:rPr>
        <w:t xml:space="preserve">        Cluster support for C/C++                                               </w:t>
      </w:r>
      <w:r>
        <w:br/>
      </w:r>
      <w:r>
        <w:rPr>
          <w:rStyle w:val="VerbatimChar"/>
        </w:rPr>
        <w:t xml:space="preserve">        Intel TBB threading support                                             </w:t>
      </w:r>
      <w:r>
        <w:br/>
      </w:r>
      <w:r>
        <w:rPr>
          <w:rStyle w:val="VerbatimChar"/>
        </w:rPr>
        <w:t xml:space="preserve">        GNU* C/C++ compiler support                                             </w:t>
      </w:r>
      <w:r>
        <w:br/>
      </w:r>
      <w:r>
        <w:br/>
      </w:r>
      <w:r>
        <w:rPr>
          <w:rStyle w:val="VerbatimChar"/>
        </w:rPr>
        <w:t xml:space="preserve">    Intel(R) Math Kernel Library 2017 Update 3 for Fortran                 3.0GB</w:t>
      </w:r>
      <w:r>
        <w:br/>
      </w:r>
      <w:r>
        <w:rPr>
          <w:rStyle w:val="VerbatimChar"/>
        </w:rPr>
        <w:t xml:space="preserve">        Intel MKL core libraries for Fortran                                    </w:t>
      </w:r>
      <w:r>
        <w:br/>
      </w:r>
      <w:r>
        <w:rPr>
          <w:rStyle w:val="VerbatimChar"/>
        </w:rPr>
        <w:t xml:space="preserve">        Intel(R) Xeon Phi(TM) coprocessor support for Fortran                   </w:t>
      </w:r>
      <w:r>
        <w:br/>
      </w:r>
      <w:r>
        <w:rPr>
          <w:rStyle w:val="VerbatimChar"/>
        </w:rPr>
        <w:t xml:space="preserve">        Cluster support for Fortran                                             </w:t>
      </w:r>
      <w:r>
        <w:br/>
      </w:r>
      <w:r>
        <w:rPr>
          <w:rStyle w:val="VerbatimChar"/>
        </w:rPr>
        <w:t xml:space="preserve">        GNU* Fortran compiler support                                           </w:t>
      </w:r>
      <w:r>
        <w:br/>
      </w:r>
      <w:r>
        <w:rPr>
          <w:rStyle w:val="VerbatimChar"/>
        </w:rPr>
        <w:t xml:space="preserve">        Fortran 95 interfaces for BLAS and LAPACK                               </w:t>
      </w:r>
      <w:r>
        <w:br/>
      </w:r>
      <w:r>
        <w:br/>
      </w:r>
      <w:r>
        <w:rPr>
          <w:rStyle w:val="VerbatimChar"/>
        </w:rPr>
        <w:t xml:space="preserve">    Intel(R) Integrated Performance Primitives 2017 Update 3               2.7GB</w:t>
      </w:r>
      <w:r>
        <w:br/>
      </w:r>
      <w:r>
        <w:rPr>
          <w:rStyle w:val="VerbatimChar"/>
        </w:rPr>
        <w:t xml:space="preserve">        Intel IPP single-threaded libraries: General package                    </w:t>
      </w:r>
      <w:r>
        <w:br/>
      </w:r>
      <w:r>
        <w:br/>
      </w:r>
      <w:r>
        <w:rPr>
          <w:rStyle w:val="VerbatimChar"/>
        </w:rPr>
        <w:t xml:space="preserve">    Intel(R) Threading Building Blocks 2017 Update 6                       100MB</w:t>
      </w:r>
      <w:r>
        <w:br/>
      </w:r>
      <w:r>
        <w:rPr>
          <w:rStyle w:val="VerbatimChar"/>
        </w:rPr>
        <w:t xml:space="preserve">        Intel TBB                                                               </w:t>
      </w:r>
      <w:r>
        <w:br/>
      </w:r>
      <w:r>
        <w:br/>
      </w:r>
      <w:r>
        <w:rPr>
          <w:rStyle w:val="VerbatimChar"/>
        </w:rPr>
        <w:t xml:space="preserve">    Intel(R) Data Analytics Acceleration Library 2017 Update 3           </w:t>
      </w:r>
      <w:r>
        <w:rPr>
          <w:rStyle w:val="VerbatimChar"/>
        </w:rPr>
        <w:lastRenderedPageBreak/>
        <w:t xml:space="preserve">  3.4GB</w:t>
      </w:r>
      <w:r>
        <w:br/>
      </w:r>
      <w:r>
        <w:rPr>
          <w:rStyle w:val="VerbatimChar"/>
        </w:rPr>
        <w:t xml:space="preserve">        Intel(R) Data Analytics Acceleration Library 2017 Update 3              </w:t>
      </w:r>
      <w:r>
        <w:br/>
      </w:r>
      <w:r>
        <w:br/>
      </w:r>
      <w:r>
        <w:rPr>
          <w:rStyle w:val="VerbatimChar"/>
        </w:rPr>
        <w:t xml:space="preserve">    Intel(R) MPI Library 2017 Update 3                                     1.0GB</w:t>
      </w:r>
      <w:r>
        <w:br/>
      </w:r>
      <w:r>
        <w:rPr>
          <w:rStyle w:val="VerbatimChar"/>
        </w:rPr>
        <w:t xml:space="preserve">        Intel MPI Benchmarks 2017 Update 2                                      </w:t>
      </w:r>
      <w:r>
        <w:br/>
      </w:r>
      <w:r>
        <w:rPr>
          <w:rStyle w:val="VerbatimChar"/>
        </w:rPr>
        <w:t xml:space="preserve">        Intel MPI Library for applications running on Intel(R) 64 Architecture  </w:t>
      </w:r>
      <w:r>
        <w:br/>
      </w:r>
      <w:r>
        <w:rPr>
          <w:rStyle w:val="VerbatimChar"/>
        </w:rPr>
        <w:t xml:space="preserve">        Intel MPI Library for applications running on Intel(R) Many Integrated  </w:t>
      </w:r>
      <w:r>
        <w:br/>
      </w:r>
      <w:r>
        <w:rPr>
          <w:rStyle w:val="VerbatimChar"/>
        </w:rPr>
        <w:t>Core Architecture</w:t>
      </w:r>
      <w:r>
        <w:br/>
      </w:r>
      <w:r>
        <w:br/>
      </w:r>
      <w:r>
        <w:rPr>
          <w:rStyle w:val="VerbatimChar"/>
        </w:rPr>
        <w:t xml:space="preserve">    Intel(R) Debugger for Heterogeneous Compute 2017 Update 4              622MB</w:t>
      </w:r>
      <w:r>
        <w:br/>
      </w:r>
      <w:r>
        <w:rPr>
          <w:rStyle w:val="VerbatimChar"/>
        </w:rPr>
        <w:t xml:space="preserve">        GNU* GDB 7.6 and ELFDWARF library                                       </w:t>
      </w:r>
      <w:r>
        <w:br/>
      </w:r>
      <w:r>
        <w:br/>
      </w:r>
      <w:r>
        <w:rPr>
          <w:rStyle w:val="VerbatimChar"/>
        </w:rPr>
        <w:t xml:space="preserve">    GNU* GDB 7.10                                                           95MB</w:t>
      </w:r>
      <w:r>
        <w:br/>
      </w:r>
      <w:r>
        <w:rPr>
          <w:rStyle w:val="VerbatimChar"/>
        </w:rPr>
        <w:t xml:space="preserve">        GNU* GDB 7.10 on Intel(R) 64                                            </w:t>
      </w:r>
      <w:r>
        <w:br/>
      </w:r>
      <w:r>
        <w:br/>
      </w:r>
      <w:r>
        <w:rPr>
          <w:rStyle w:val="VerbatimChar"/>
        </w:rPr>
        <w:t xml:space="preserve">    Intel(R) Debugger for Intel(R) MIC Architecture 2017 Update 4          135MB</w:t>
      </w:r>
      <w:r>
        <w:br/>
      </w:r>
      <w:r>
        <w:rPr>
          <w:rStyle w:val="VerbatimChar"/>
        </w:rPr>
        <w:t xml:space="preserve">        GNU* GDB 7.8                                                            </w:t>
      </w:r>
      <w:r>
        <w:br/>
      </w:r>
      <w:r>
        <w:rPr>
          <w:rStyle w:val="VerbatimChar"/>
        </w:rPr>
        <w:t xml:space="preserve">        GDB Eclipse* Integration                                                </w:t>
      </w:r>
      <w:r>
        <w:br/>
      </w:r>
      <w:r>
        <w:br/>
      </w:r>
      <w:r>
        <w:rPr>
          <w:rStyle w:val="VerbatimChar"/>
        </w:rPr>
        <w:t>Install space required: 14.0GB</w:t>
      </w:r>
      <w:r>
        <w:br/>
      </w:r>
      <w:r>
        <w:br/>
      </w:r>
      <w:r>
        <w:rPr>
          <w:rStyle w:val="VerbatimChar"/>
        </w:rPr>
        <w:t>Driver parameters:</w:t>
      </w:r>
      <w:r>
        <w:br/>
      </w:r>
      <w:r>
        <w:rPr>
          <w:rStyle w:val="VerbatimChar"/>
        </w:rPr>
        <w:t xml:space="preserve">    Sampling driver install type: Driver will be built</w:t>
      </w:r>
      <w:r>
        <w:br/>
      </w:r>
      <w:r>
        <w:rPr>
          <w:rStyle w:val="VerbatimChar"/>
        </w:rPr>
        <w:t xml:space="preserve">    Load drivers: yes</w:t>
      </w:r>
      <w:r>
        <w:br/>
      </w:r>
      <w:r>
        <w:rPr>
          <w:rStyle w:val="VerbatimChar"/>
        </w:rPr>
        <w:t xml:space="preserve">    Reload automatically at reboot: yes</w:t>
      </w:r>
      <w:r>
        <w:br/>
      </w:r>
      <w:r>
        <w:rPr>
          <w:rStyle w:val="VerbatimChar"/>
        </w:rPr>
        <w:t xml:space="preserve">    Per-user collection mode: no</w:t>
      </w:r>
      <w:r>
        <w:br/>
      </w:r>
      <w:r>
        <w:rPr>
          <w:rStyle w:val="VerbatimChar"/>
        </w:rPr>
        <w:t xml:space="preserve">    Drivers will be accessible to everyone on this system. To restrict access,</w:t>
      </w:r>
      <w:r>
        <w:br/>
      </w:r>
      <w:r>
        <w:rPr>
          <w:rStyle w:val="VerbatimChar"/>
        </w:rPr>
        <w:t xml:space="preserve">        select Customize Installation &gt; Change advanced options &gt; Drivers are accessible to</w:t>
      </w:r>
      <w:r>
        <w:br/>
      </w:r>
      <w:r>
        <w:rPr>
          <w:rStyle w:val="VerbatimChar"/>
        </w:rPr>
        <w:t xml:space="preserve">        and set group access.</w:t>
      </w:r>
      <w:r>
        <w:br/>
      </w:r>
      <w:r>
        <w:br/>
      </w:r>
      <w:r>
        <w:rPr>
          <w:rStyle w:val="VerbatimChar"/>
        </w:rPr>
        <w:t>Installation target:</w:t>
      </w:r>
      <w:r>
        <w:br/>
      </w:r>
      <w:r>
        <w:rPr>
          <w:rStyle w:val="VerbatimChar"/>
        </w:rPr>
        <w:t xml:space="preserve">    Install on the current system only</w:t>
      </w:r>
      <w:r>
        <w:br/>
      </w:r>
      <w:r>
        <w:br/>
      </w:r>
      <w:r>
        <w:rPr>
          <w:rStyle w:val="VerbatimChar"/>
        </w:rPr>
        <w:t>--------------------------------------------------------------------------------</w:t>
      </w:r>
      <w:r>
        <w:br/>
      </w:r>
      <w:r>
        <w:rPr>
          <w:rStyle w:val="VerbatimChar"/>
        </w:rPr>
        <w:lastRenderedPageBreak/>
        <w:t>1. Start installation Now [default]</w:t>
      </w:r>
      <w:r>
        <w:br/>
      </w:r>
      <w:r>
        <w:rPr>
          <w:rStyle w:val="VerbatimChar"/>
        </w:rPr>
        <w:t>2. Customize installation</w:t>
      </w:r>
      <w:r>
        <w:br/>
      </w:r>
      <w:r>
        <w:br/>
      </w:r>
      <w:r>
        <w:rPr>
          <w:rStyle w:val="VerbatimChar"/>
        </w:rPr>
        <w:t>h. Help</w:t>
      </w:r>
      <w:r>
        <w:br/>
      </w:r>
      <w:r>
        <w:rPr>
          <w:rStyle w:val="VerbatimChar"/>
        </w:rPr>
        <w:t>b. Back to the previous menu</w:t>
      </w:r>
      <w:r>
        <w:br/>
      </w:r>
      <w:r>
        <w:rPr>
          <w:rStyle w:val="VerbatimChar"/>
        </w:rPr>
        <w:t>q. Quit</w:t>
      </w:r>
      <w:r>
        <w:br/>
      </w:r>
      <w:r>
        <w:rPr>
          <w:rStyle w:val="VerbatimChar"/>
        </w:rPr>
        <w:t>--------------------------------------------------------------------------------</w:t>
      </w:r>
      <w:r>
        <w:br/>
      </w:r>
      <w:r>
        <w:rPr>
          <w:rStyle w:val="VerbatimChar"/>
        </w:rPr>
        <w:t>Please type a selection or press "Enter" to accept default choice [1]:  #</w:t>
      </w:r>
      <w:r w:rsidRPr="00115EE9">
        <w:rPr>
          <w:rStyle w:val="VerbatimChar"/>
          <w:color w:val="FF0000"/>
        </w:rPr>
        <w:t>1</w:t>
      </w:r>
      <w:r>
        <w:rPr>
          <w:rStyle w:val="VerbatimChar"/>
        </w:rPr>
        <w:t xml:space="preserve"> </w:t>
      </w:r>
      <w:r>
        <w:rPr>
          <w:rStyle w:val="VerbatimChar"/>
        </w:rPr>
        <w:t>开始安装</w:t>
      </w:r>
      <w:r>
        <w:rPr>
          <w:rStyle w:val="VerbatimChar"/>
        </w:rPr>
        <w:t>[</w:t>
      </w:r>
      <w:r>
        <w:rPr>
          <w:rStyle w:val="VerbatimChar"/>
        </w:rPr>
        <w:t>默认</w:t>
      </w:r>
      <w:r>
        <w:rPr>
          <w:rStyle w:val="VerbatimChar"/>
        </w:rPr>
        <w:t>]</w:t>
      </w:r>
      <w:r>
        <w:br/>
      </w:r>
      <w:r>
        <w:br/>
      </w:r>
      <w:r>
        <w:rPr>
          <w:rStyle w:val="VerbatimChar"/>
        </w:rPr>
        <w:t>--------------------------------------------------------------------------------</w:t>
      </w:r>
      <w:r>
        <w:br/>
      </w:r>
      <w:r>
        <w:rPr>
          <w:rStyle w:val="VerbatimChar"/>
        </w:rPr>
        <w:t>Checking the prerequisites. It can take several minutes. Please wait...</w:t>
      </w:r>
      <w:r>
        <w:br/>
      </w:r>
      <w:r>
        <w:br/>
      </w:r>
      <w:r>
        <w:br/>
      </w:r>
      <w:r>
        <w:br/>
      </w:r>
      <w:r>
        <w:br/>
      </w:r>
      <w:r>
        <w:br/>
      </w:r>
      <w:r>
        <w:rPr>
          <w:rStyle w:val="VerbatimChar"/>
        </w:rPr>
        <w:t>Step 4 of 6 | Prerequisites &gt; Missing Optional Prerequisite(s)</w:t>
      </w:r>
      <w:r>
        <w:br/>
      </w:r>
      <w:r>
        <w:rPr>
          <w:rStyle w:val="VerbatimChar"/>
        </w:rPr>
        <w:t>--------------------------------------------------------------------------------</w:t>
      </w:r>
      <w:r>
        <w:br/>
      </w:r>
      <w:r>
        <w:rPr>
          <w:rStyle w:val="VerbatimChar"/>
        </w:rPr>
        <w:t>--------------------------------------------------------------------------------</w:t>
      </w:r>
      <w:r>
        <w:br/>
      </w:r>
      <w:r>
        <w:rPr>
          <w:rStyle w:val="VerbatimChar"/>
        </w:rPr>
        <w:t>There are one or more optional unresolved issues. It is highly recommended to</w:t>
      </w:r>
      <w:r>
        <w:br/>
      </w:r>
      <w:r>
        <w:rPr>
          <w:rStyle w:val="VerbatimChar"/>
        </w:rPr>
        <w:t>resolve them all before you continue. You can fix them without exiting the setup</w:t>
      </w:r>
      <w:r>
        <w:br/>
      </w:r>
      <w:r>
        <w:rPr>
          <w:rStyle w:val="VerbatimChar"/>
        </w:rPr>
        <w:t>program and re-check. Or you can exit the setup program, fix them and run the</w:t>
      </w:r>
      <w:r>
        <w:br/>
      </w:r>
      <w:r>
        <w:rPr>
          <w:rStyle w:val="VerbatimChar"/>
        </w:rPr>
        <w:t>setup program again.</w:t>
      </w:r>
      <w:r>
        <w:br/>
      </w:r>
      <w:r>
        <w:rPr>
          <w:rStyle w:val="VerbatimChar"/>
        </w:rPr>
        <w:t>--------------------------------------------------------------------------------</w:t>
      </w:r>
      <w:r>
        <w:br/>
      </w:r>
      <w:r>
        <w:rPr>
          <w:rStyle w:val="VerbatimChar"/>
        </w:rPr>
        <w:t>Missing optional prerequisites</w:t>
      </w:r>
      <w:r>
        <w:br/>
      </w:r>
      <w:r>
        <w:rPr>
          <w:rStyle w:val="VerbatimChar"/>
        </w:rPr>
        <w:t>-- 32-bit libraries not found</w:t>
      </w:r>
      <w:r>
        <w:br/>
      </w:r>
      <w:r>
        <w:rPr>
          <w:rStyle w:val="VerbatimChar"/>
        </w:rPr>
        <w:t>--------------------------------------------------------------------------------</w:t>
      </w:r>
      <w:r>
        <w:br/>
      </w:r>
      <w:r>
        <w:rPr>
          <w:rStyle w:val="VerbatimChar"/>
        </w:rPr>
        <w:t>1. Skip missing optional prerequisites [default]</w:t>
      </w:r>
      <w:r>
        <w:br/>
      </w:r>
      <w:r>
        <w:rPr>
          <w:rStyle w:val="VerbatimChar"/>
        </w:rPr>
        <w:t>2. Show the detailed info about issue(s)</w:t>
      </w:r>
      <w:r>
        <w:br/>
      </w:r>
      <w:r>
        <w:rPr>
          <w:rStyle w:val="VerbatimChar"/>
        </w:rPr>
        <w:t>3. Re-check the prerequisites</w:t>
      </w:r>
      <w:r>
        <w:br/>
      </w:r>
      <w:r>
        <w:br/>
      </w:r>
      <w:r>
        <w:rPr>
          <w:rStyle w:val="VerbatimChar"/>
        </w:rPr>
        <w:t>h. Help</w:t>
      </w:r>
      <w:r>
        <w:br/>
      </w:r>
      <w:r>
        <w:rPr>
          <w:rStyle w:val="VerbatimChar"/>
        </w:rPr>
        <w:t>b. Back to the previous menu</w:t>
      </w:r>
      <w:r>
        <w:br/>
      </w:r>
      <w:r>
        <w:rPr>
          <w:rStyle w:val="VerbatimChar"/>
        </w:rPr>
        <w:t>q. Quit</w:t>
      </w:r>
      <w:r>
        <w:br/>
      </w:r>
      <w:r>
        <w:rPr>
          <w:rStyle w:val="VerbatimChar"/>
        </w:rPr>
        <w:t>--------------------------------------------------------------------------------</w:t>
      </w:r>
      <w:r>
        <w:br/>
      </w:r>
      <w:r>
        <w:rPr>
          <w:rStyle w:val="VerbatimChar"/>
        </w:rPr>
        <w:t>Please type a selection or press "Enter" to accept default choice [1]:  #</w:t>
      </w:r>
      <w:r w:rsidRPr="00115EE9">
        <w:rPr>
          <w:rStyle w:val="VerbatimChar"/>
          <w:color w:val="FF0000"/>
        </w:rPr>
        <w:t>1</w:t>
      </w:r>
      <w:r>
        <w:rPr>
          <w:rStyle w:val="VerbatimChar"/>
        </w:rPr>
        <w:t xml:space="preserve"> </w:t>
      </w:r>
      <w:r>
        <w:rPr>
          <w:rStyle w:val="VerbatimChar"/>
        </w:rPr>
        <w:t>跳过缺少的可选条件</w:t>
      </w:r>
      <w:r>
        <w:rPr>
          <w:rStyle w:val="VerbatimChar"/>
        </w:rPr>
        <w:t>[</w:t>
      </w:r>
      <w:r>
        <w:rPr>
          <w:rStyle w:val="VerbatimChar"/>
        </w:rPr>
        <w:t>默认</w:t>
      </w:r>
      <w:r>
        <w:rPr>
          <w:rStyle w:val="VerbatimChar"/>
        </w:rPr>
        <w:t>]</w:t>
      </w:r>
      <w:r>
        <w:br/>
      </w:r>
      <w:r>
        <w:br/>
      </w:r>
      <w:r>
        <w:lastRenderedPageBreak/>
        <w:br/>
      </w:r>
      <w:r>
        <w:br/>
      </w:r>
      <w:r>
        <w:br/>
      </w:r>
      <w:r>
        <w:br/>
      </w:r>
      <w:r>
        <w:rPr>
          <w:rStyle w:val="VerbatimChar"/>
        </w:rPr>
        <w:t>Step 5 of 6 | Installation</w:t>
      </w:r>
      <w:r>
        <w:br/>
      </w:r>
      <w:r>
        <w:rPr>
          <w:rStyle w:val="VerbatimChar"/>
        </w:rPr>
        <w:t>--------------------------------------------------------------------------------</w:t>
      </w:r>
      <w:r>
        <w:br/>
      </w:r>
      <w:r>
        <w:rPr>
          <w:rStyle w:val="VerbatimChar"/>
        </w:rPr>
        <w:t>Each component will be installed individually. If you cancel the installation,</w:t>
      </w:r>
      <w:r>
        <w:br/>
      </w:r>
      <w:r>
        <w:rPr>
          <w:rStyle w:val="VerbatimChar"/>
        </w:rPr>
        <w:t xml:space="preserve">some components might remain on your system. This installation may take several </w:t>
      </w:r>
      <w:r>
        <w:br/>
      </w:r>
      <w:r>
        <w:rPr>
          <w:rStyle w:val="VerbatimChar"/>
        </w:rPr>
        <w:t>minutes, depending on your system and the options you selected.</w:t>
      </w:r>
      <w:r>
        <w:br/>
      </w:r>
      <w:r>
        <w:rPr>
          <w:rStyle w:val="VerbatimChar"/>
        </w:rPr>
        <w:t>--------------------------------------------------------------------------------</w:t>
      </w:r>
      <w:r>
        <w:br/>
      </w:r>
      <w:r>
        <w:rPr>
          <w:rStyle w:val="VerbatimChar"/>
        </w:rPr>
        <w:t>Installing Intel(R) Trace Analyzer for Intel(R) 64 Architecture component... done</w:t>
      </w:r>
      <w:r>
        <w:br/>
      </w:r>
      <w:r>
        <w:rPr>
          <w:rStyle w:val="VerbatimChar"/>
        </w:rPr>
        <w:t>--------------------------------------------------------------------------------</w:t>
      </w:r>
      <w:r>
        <w:br/>
      </w:r>
      <w:r>
        <w:rPr>
          <w:rStyle w:val="VerbatimChar"/>
        </w:rPr>
        <w:t>Installing Intel(R) Trace Collector for Intel(R) 64 Architecture component... done</w:t>
      </w:r>
      <w:r>
        <w:br/>
      </w:r>
      <w:r>
        <w:rPr>
          <w:rStyle w:val="VerbatimChar"/>
        </w:rPr>
        <w:t>--------------------------------------------------------------------------------</w:t>
      </w:r>
      <w:r>
        <w:br/>
      </w:r>
      <w:r>
        <w:rPr>
          <w:rStyle w:val="VerbatimChar"/>
        </w:rPr>
        <w:t>Installing Intel(R) Trace Collector for Intel(R) Many Integrated Core</w:t>
      </w:r>
      <w:r>
        <w:br/>
      </w:r>
      <w:r>
        <w:rPr>
          <w:rStyle w:val="VerbatimChar"/>
        </w:rPr>
        <w:t>Architecture component... done</w:t>
      </w:r>
      <w:r>
        <w:br/>
      </w:r>
      <w:r>
        <w:rPr>
          <w:rStyle w:val="VerbatimChar"/>
        </w:rPr>
        <w:t>--------------------------------------------------------------------------------</w:t>
      </w:r>
      <w:r>
        <w:br/>
      </w:r>
      <w:r>
        <w:rPr>
          <w:rStyle w:val="VerbatimChar"/>
        </w:rPr>
        <w:t>Installing Cluster Checker common files component... done</w:t>
      </w:r>
      <w:r>
        <w:br/>
      </w:r>
      <w:r>
        <w:rPr>
          <w:rStyle w:val="VerbatimChar"/>
        </w:rPr>
        <w:t>--------------------------------------------------------------------------------</w:t>
      </w:r>
      <w:r>
        <w:br/>
      </w:r>
      <w:r>
        <w:rPr>
          <w:rStyle w:val="VerbatimChar"/>
        </w:rPr>
        <w:t>Installing Cluster Checker Analyzer component... done</w:t>
      </w:r>
      <w:r>
        <w:br/>
      </w:r>
      <w:r>
        <w:rPr>
          <w:rStyle w:val="VerbatimChar"/>
        </w:rPr>
        <w:t>--------------------------------------------------------------------------------</w:t>
      </w:r>
      <w:r>
        <w:br/>
      </w:r>
      <w:r>
        <w:rPr>
          <w:rStyle w:val="VerbatimChar"/>
        </w:rPr>
        <w:t>Installing Cluster Checker Collector component... done</w:t>
      </w:r>
      <w:r>
        <w:br/>
      </w:r>
      <w:r>
        <w:rPr>
          <w:rStyle w:val="VerbatimChar"/>
        </w:rPr>
        <w:t>--------------------------------------------------------------------------------</w:t>
      </w:r>
      <w:r>
        <w:br/>
      </w:r>
      <w:r>
        <w:rPr>
          <w:rStyle w:val="VerbatimChar"/>
        </w:rPr>
        <w:t>Installing Command line interface component... done</w:t>
      </w:r>
      <w:r>
        <w:br/>
      </w:r>
      <w:r>
        <w:rPr>
          <w:rStyle w:val="VerbatimChar"/>
        </w:rPr>
        <w:t>--------------------------------------------------------------------------------</w:t>
      </w:r>
      <w:r>
        <w:br/>
      </w:r>
      <w:r>
        <w:rPr>
          <w:rStyle w:val="VerbatimChar"/>
        </w:rPr>
        <w:t>Installing Sampling Driver kit component... done</w:t>
      </w:r>
      <w:r>
        <w:br/>
      </w:r>
      <w:r>
        <w:rPr>
          <w:rStyle w:val="VerbatimChar"/>
        </w:rPr>
        <w:t>--------------------------------------------------------------------------------</w:t>
      </w:r>
      <w:r>
        <w:br/>
      </w:r>
      <w:r>
        <w:rPr>
          <w:rStyle w:val="VerbatimChar"/>
        </w:rPr>
        <w:t>Installing Graphical user interface component... done</w:t>
      </w:r>
      <w:r>
        <w:br/>
      </w:r>
      <w:r>
        <w:rPr>
          <w:rStyle w:val="VerbatimChar"/>
        </w:rPr>
        <w:t>--------------------------------------------------------------------------------</w:t>
      </w:r>
      <w:r>
        <w:br/>
      </w:r>
      <w:r>
        <w:rPr>
          <w:rStyle w:val="VerbatimChar"/>
        </w:rPr>
        <w:t>Installing Command line interface component... done</w:t>
      </w:r>
      <w:r>
        <w:br/>
      </w:r>
      <w:r>
        <w:rPr>
          <w:rStyle w:val="VerbatimChar"/>
        </w:rPr>
        <w:t>--------------------------------------------------------------------------------</w:t>
      </w:r>
      <w:r>
        <w:br/>
      </w:r>
      <w:r>
        <w:rPr>
          <w:rStyle w:val="VerbatimChar"/>
        </w:rPr>
        <w:t>Installing Graphical user interface component... done</w:t>
      </w:r>
      <w:r>
        <w:br/>
      </w:r>
      <w:r>
        <w:rPr>
          <w:rStyle w:val="VerbatimChar"/>
        </w:rPr>
        <w:t>-----------------------------------------------------------------------</w:t>
      </w:r>
      <w:r>
        <w:rPr>
          <w:rStyle w:val="VerbatimChar"/>
        </w:rPr>
        <w:lastRenderedPageBreak/>
        <w:t>---------</w:t>
      </w:r>
      <w:r>
        <w:br/>
      </w:r>
      <w:r>
        <w:rPr>
          <w:rStyle w:val="VerbatimChar"/>
        </w:rPr>
        <w:t>Installing Command line interface component... done</w:t>
      </w:r>
      <w:r>
        <w:br/>
      </w:r>
      <w:r>
        <w:rPr>
          <w:rStyle w:val="VerbatimChar"/>
        </w:rPr>
        <w:t>--------------------------------------------------------------------------------</w:t>
      </w:r>
      <w:r>
        <w:br/>
      </w:r>
      <w:r>
        <w:rPr>
          <w:rStyle w:val="VerbatimChar"/>
        </w:rPr>
        <w:t>Installing Graphical user interface component... done</w:t>
      </w:r>
      <w:r>
        <w:br/>
      </w:r>
      <w:r>
        <w:rPr>
          <w:rStyle w:val="VerbatimChar"/>
        </w:rPr>
        <w:t>--------------------------------------------------------------------------------</w:t>
      </w:r>
      <w:r>
        <w:br/>
      </w:r>
      <w:r>
        <w:rPr>
          <w:rStyle w:val="VerbatimChar"/>
        </w:rPr>
        <w:t>Installing Intel C++ Compiler for IA-32 component... done</w:t>
      </w:r>
      <w:r>
        <w:br/>
      </w:r>
      <w:r>
        <w:rPr>
          <w:rStyle w:val="VerbatimChar"/>
        </w:rPr>
        <w:t>--------------------------------------------------------------------------------</w:t>
      </w:r>
      <w:r>
        <w:br/>
      </w:r>
      <w:r>
        <w:rPr>
          <w:rStyle w:val="VerbatimChar"/>
        </w:rPr>
        <w:t>Installing Intel C++ Compiler for Intel(R) 64 component... done</w:t>
      </w:r>
      <w:r>
        <w:br/>
      </w:r>
      <w:r>
        <w:rPr>
          <w:rStyle w:val="VerbatimChar"/>
        </w:rPr>
        <w:t>--------------------------------------------------------------------------------</w:t>
      </w:r>
      <w:r>
        <w:br/>
      </w:r>
      <w:r>
        <w:rPr>
          <w:rStyle w:val="VerbatimChar"/>
        </w:rPr>
        <w:t>Installing Intel Fortran Compiler for IA-32 component... done</w:t>
      </w:r>
      <w:r>
        <w:br/>
      </w:r>
      <w:r>
        <w:rPr>
          <w:rStyle w:val="VerbatimChar"/>
        </w:rPr>
        <w:t>--------------------------------------------------------------------------------</w:t>
      </w:r>
      <w:r>
        <w:br/>
      </w:r>
      <w:r>
        <w:rPr>
          <w:rStyle w:val="VerbatimChar"/>
        </w:rPr>
        <w:t>Installing Intel Fortran Compiler for Intel(R) 64 component... done</w:t>
      </w:r>
      <w:r>
        <w:br/>
      </w:r>
      <w:r>
        <w:rPr>
          <w:rStyle w:val="VerbatimChar"/>
        </w:rPr>
        <w:t>--------------------------------------------------------------------------------</w:t>
      </w:r>
      <w:r>
        <w:br/>
      </w:r>
      <w:r>
        <w:rPr>
          <w:rStyle w:val="VerbatimChar"/>
        </w:rPr>
        <w:t>Installing Intel MKL core libraries for C/C++ for IA-32 component... done</w:t>
      </w:r>
      <w:r>
        <w:br/>
      </w:r>
      <w:r>
        <w:rPr>
          <w:rStyle w:val="VerbatimChar"/>
        </w:rPr>
        <w:t>--------------------------------------------------------------------------------</w:t>
      </w:r>
      <w:r>
        <w:br/>
      </w:r>
      <w:r>
        <w:rPr>
          <w:rStyle w:val="VerbatimChar"/>
        </w:rPr>
        <w:t>Installing Intel MKL core libraries for C/C++ for Intel(R) 64 component... done</w:t>
      </w:r>
      <w:r>
        <w:br/>
      </w:r>
      <w:r>
        <w:rPr>
          <w:rStyle w:val="VerbatimChar"/>
        </w:rPr>
        <w:t>--------------------------------------------------------------------------------</w:t>
      </w:r>
      <w:r>
        <w:br/>
      </w:r>
      <w:r>
        <w:rPr>
          <w:rStyle w:val="VerbatimChar"/>
        </w:rPr>
        <w:t>Installing Intel(R) Xeon Phi(TM) coprocessor support for C/C++ component... done</w:t>
      </w:r>
      <w:r>
        <w:br/>
      </w:r>
      <w:r>
        <w:rPr>
          <w:rStyle w:val="VerbatimChar"/>
        </w:rPr>
        <w:t>--------------------------------------------------------------------------------</w:t>
      </w:r>
      <w:r>
        <w:br/>
      </w:r>
      <w:r>
        <w:rPr>
          <w:rStyle w:val="VerbatimChar"/>
        </w:rPr>
        <w:t>Installing Cluster support for C/C++ component... done</w:t>
      </w:r>
      <w:r>
        <w:br/>
      </w:r>
      <w:r>
        <w:rPr>
          <w:rStyle w:val="VerbatimChar"/>
        </w:rPr>
        <w:t>--------------------------------------------------------------------------------</w:t>
      </w:r>
      <w:r>
        <w:br/>
      </w:r>
      <w:r>
        <w:rPr>
          <w:rStyle w:val="VerbatimChar"/>
        </w:rPr>
        <w:t>Installing Intel TBB threading support for IA-32 component... done</w:t>
      </w:r>
      <w:r>
        <w:br/>
      </w:r>
      <w:r>
        <w:rPr>
          <w:rStyle w:val="VerbatimChar"/>
        </w:rPr>
        <w:t>--------------------------------------------------------------------------------</w:t>
      </w:r>
      <w:r>
        <w:br/>
      </w:r>
      <w:r>
        <w:rPr>
          <w:rStyle w:val="VerbatimChar"/>
        </w:rPr>
        <w:t>Installing Intel TBB threading support for Intel(R) 64 component... done</w:t>
      </w:r>
      <w:r>
        <w:br/>
      </w:r>
      <w:r>
        <w:rPr>
          <w:rStyle w:val="VerbatimChar"/>
        </w:rPr>
        <w:t>--------------------------------------------------------------------------------</w:t>
      </w:r>
      <w:r>
        <w:br/>
      </w:r>
      <w:r>
        <w:rPr>
          <w:rStyle w:val="VerbatimChar"/>
        </w:rPr>
        <w:t>Installing GNU* C/C++ compiler support for IA-32 component... done</w:t>
      </w:r>
      <w:r>
        <w:br/>
      </w:r>
      <w:r>
        <w:rPr>
          <w:rStyle w:val="VerbatimChar"/>
        </w:rPr>
        <w:t>--------------------------------------------------------------------------------</w:t>
      </w:r>
      <w:r>
        <w:br/>
      </w:r>
      <w:r>
        <w:rPr>
          <w:rStyle w:val="VerbatimChar"/>
        </w:rPr>
        <w:t>Installing GNU* C/C++ compiler support for Intel(R) 64 component... done</w:t>
      </w:r>
      <w:r>
        <w:br/>
      </w:r>
      <w:r>
        <w:rPr>
          <w:rStyle w:val="VerbatimChar"/>
        </w:rPr>
        <w:t>--------------------------------------------------------------------------------</w:t>
      </w:r>
      <w:r>
        <w:br/>
      </w:r>
      <w:r>
        <w:rPr>
          <w:rStyle w:val="VerbatimChar"/>
        </w:rPr>
        <w:t>Installing Intel MKL core libraries for Fortran for IA-32 component... done</w:t>
      </w:r>
      <w:r>
        <w:br/>
      </w:r>
      <w:r>
        <w:rPr>
          <w:rStyle w:val="VerbatimChar"/>
        </w:rPr>
        <w:t>-----------------------------------------------------------------------</w:t>
      </w:r>
      <w:r>
        <w:rPr>
          <w:rStyle w:val="VerbatimChar"/>
        </w:rPr>
        <w:lastRenderedPageBreak/>
        <w:t>---------</w:t>
      </w:r>
      <w:r>
        <w:br/>
      </w:r>
      <w:r>
        <w:rPr>
          <w:rStyle w:val="VerbatimChar"/>
        </w:rPr>
        <w:t>Installing Intel MKL core libraries for Fortran for Intel(R) 64 component... done</w:t>
      </w:r>
      <w:r>
        <w:br/>
      </w:r>
      <w:r>
        <w:rPr>
          <w:rStyle w:val="VerbatimChar"/>
        </w:rPr>
        <w:t>--------------------------------------------------------------------------------</w:t>
      </w:r>
      <w:r>
        <w:br/>
      </w:r>
      <w:r>
        <w:rPr>
          <w:rStyle w:val="VerbatimChar"/>
        </w:rPr>
        <w:t>Installing Intel(R) Xeon Phi(TM) coprocessor support for Fortran component... done</w:t>
      </w:r>
      <w:r>
        <w:br/>
      </w:r>
      <w:r>
        <w:rPr>
          <w:rStyle w:val="VerbatimChar"/>
        </w:rPr>
        <w:t>--------------------------------------------------------------------------------</w:t>
      </w:r>
      <w:r>
        <w:br/>
      </w:r>
      <w:r>
        <w:rPr>
          <w:rStyle w:val="VerbatimChar"/>
        </w:rPr>
        <w:t>Installing Cluster support for Fortran component... done</w:t>
      </w:r>
      <w:r>
        <w:br/>
      </w:r>
      <w:r>
        <w:rPr>
          <w:rStyle w:val="VerbatimChar"/>
        </w:rPr>
        <w:t>--------------------------------------------------------------------------------</w:t>
      </w:r>
      <w:r>
        <w:br/>
      </w:r>
      <w:r>
        <w:rPr>
          <w:rStyle w:val="VerbatimChar"/>
        </w:rPr>
        <w:t>Installing GNU* Fortran compiler support for Intel(R) 64 component... done</w:t>
      </w:r>
      <w:r>
        <w:br/>
      </w:r>
      <w:r>
        <w:rPr>
          <w:rStyle w:val="VerbatimChar"/>
        </w:rPr>
        <w:t>--------------------------------------------------------------------------------</w:t>
      </w:r>
      <w:r>
        <w:br/>
      </w:r>
      <w:r>
        <w:rPr>
          <w:rStyle w:val="VerbatimChar"/>
        </w:rPr>
        <w:t>Installing GNU* Fortran compiler support for IA-32 component... done</w:t>
      </w:r>
      <w:r>
        <w:br/>
      </w:r>
      <w:r>
        <w:rPr>
          <w:rStyle w:val="VerbatimChar"/>
        </w:rPr>
        <w:t>--------------------------------------------------------------------------------</w:t>
      </w:r>
      <w:r>
        <w:br/>
      </w:r>
      <w:r>
        <w:rPr>
          <w:rStyle w:val="VerbatimChar"/>
        </w:rPr>
        <w:t>Installing Fortran 95 interfaces for BLAS and LAPACK for IA-32 component... done</w:t>
      </w:r>
      <w:r>
        <w:br/>
      </w:r>
      <w:r>
        <w:rPr>
          <w:rStyle w:val="VerbatimChar"/>
        </w:rPr>
        <w:t>--------------------------------------------------------------------------------</w:t>
      </w:r>
      <w:r>
        <w:br/>
      </w:r>
      <w:r>
        <w:rPr>
          <w:rStyle w:val="VerbatimChar"/>
        </w:rPr>
        <w:t>Installing Fortran 95 interfaces for BLAS and LAPACK for Intel(R) 64</w:t>
      </w:r>
      <w:r>
        <w:br/>
      </w:r>
      <w:r>
        <w:rPr>
          <w:rStyle w:val="VerbatimChar"/>
        </w:rPr>
        <w:t>component... done</w:t>
      </w:r>
      <w:r>
        <w:br/>
      </w:r>
      <w:r>
        <w:rPr>
          <w:rStyle w:val="VerbatimChar"/>
        </w:rPr>
        <w:t>--------------------------------------------------------------------------------</w:t>
      </w:r>
      <w:r>
        <w:br/>
      </w:r>
      <w:r>
        <w:rPr>
          <w:rStyle w:val="VerbatimChar"/>
        </w:rPr>
        <w:t>Installing Intel IPP single-threaded libraries for IA-32: General package</w:t>
      </w:r>
      <w:r>
        <w:br/>
      </w:r>
      <w:r>
        <w:rPr>
          <w:rStyle w:val="VerbatimChar"/>
        </w:rPr>
        <w:t>component... done</w:t>
      </w:r>
      <w:r>
        <w:br/>
      </w:r>
      <w:r>
        <w:rPr>
          <w:rStyle w:val="VerbatimChar"/>
        </w:rPr>
        <w:t>--------------------------------------------------------------------------------</w:t>
      </w:r>
      <w:r>
        <w:br/>
      </w:r>
      <w:r>
        <w:rPr>
          <w:rStyle w:val="VerbatimChar"/>
        </w:rPr>
        <w:t xml:space="preserve">Installing Intel IPP single-threaded libraries for Intel(R) 64: General package </w:t>
      </w:r>
      <w:r>
        <w:br/>
      </w:r>
      <w:r>
        <w:rPr>
          <w:rStyle w:val="VerbatimChar"/>
        </w:rPr>
        <w:t>component... done</w:t>
      </w:r>
      <w:r>
        <w:br/>
      </w:r>
      <w:r>
        <w:rPr>
          <w:rStyle w:val="VerbatimChar"/>
        </w:rPr>
        <w:t>--------------------------------------------------------------------------------</w:t>
      </w:r>
      <w:r>
        <w:br/>
      </w:r>
      <w:r>
        <w:rPr>
          <w:rStyle w:val="VerbatimChar"/>
        </w:rPr>
        <w:t>Installing Intel TBB component... done</w:t>
      </w:r>
      <w:r>
        <w:br/>
      </w:r>
      <w:r>
        <w:rPr>
          <w:rStyle w:val="VerbatimChar"/>
        </w:rPr>
        <w:t>--------------------------------------------------------------------------------</w:t>
      </w:r>
      <w:r>
        <w:br/>
      </w:r>
      <w:r>
        <w:rPr>
          <w:rStyle w:val="VerbatimChar"/>
        </w:rPr>
        <w:t>Installing Intel DAAL for IA-32 component... done</w:t>
      </w:r>
      <w:r>
        <w:br/>
      </w:r>
      <w:r>
        <w:rPr>
          <w:rStyle w:val="VerbatimChar"/>
        </w:rPr>
        <w:t>--------------------------------------------------------------------------------</w:t>
      </w:r>
      <w:r>
        <w:br/>
      </w:r>
      <w:r>
        <w:rPr>
          <w:rStyle w:val="VerbatimChar"/>
        </w:rPr>
        <w:t>Installing Intel DAAL for Intel(R) 64 component... done</w:t>
      </w:r>
      <w:r>
        <w:br/>
      </w:r>
      <w:r>
        <w:rPr>
          <w:rStyle w:val="VerbatimChar"/>
        </w:rPr>
        <w:t>--------------------------------------------------------------------------------</w:t>
      </w:r>
      <w:r>
        <w:br/>
      </w:r>
      <w:r>
        <w:rPr>
          <w:rStyle w:val="VerbatimChar"/>
        </w:rPr>
        <w:t>Installing Intel MPI Benchmarks 2017 Update 2 component... done</w:t>
      </w:r>
      <w:r>
        <w:br/>
      </w:r>
      <w:r>
        <w:rPr>
          <w:rStyle w:val="VerbatimChar"/>
        </w:rPr>
        <w:t>--------------------------------------------------------------------------------</w:t>
      </w:r>
      <w:r>
        <w:br/>
      </w:r>
      <w:r>
        <w:rPr>
          <w:rStyle w:val="VerbatimChar"/>
        </w:rPr>
        <w:lastRenderedPageBreak/>
        <w:t>Installing Intel MPI Library for applications running on Intel(R) 64</w:t>
      </w:r>
      <w:r>
        <w:br/>
      </w:r>
      <w:r>
        <w:rPr>
          <w:rStyle w:val="VerbatimChar"/>
        </w:rPr>
        <w:t>Architecture component... done</w:t>
      </w:r>
      <w:r>
        <w:br/>
      </w:r>
      <w:r>
        <w:rPr>
          <w:rStyle w:val="VerbatimChar"/>
        </w:rPr>
        <w:t>--------------------------------------------------------------------------------</w:t>
      </w:r>
      <w:r>
        <w:br/>
      </w:r>
      <w:r>
        <w:rPr>
          <w:rStyle w:val="VerbatimChar"/>
        </w:rPr>
        <w:t>Installing Intel MPI Library for applications running on Intel(R) Many</w:t>
      </w:r>
      <w:r>
        <w:br/>
      </w:r>
      <w:r>
        <w:rPr>
          <w:rStyle w:val="VerbatimChar"/>
        </w:rPr>
        <w:t>Integrated Core Architecture component... done</w:t>
      </w:r>
      <w:r>
        <w:br/>
      </w:r>
      <w:r>
        <w:rPr>
          <w:rStyle w:val="VerbatimChar"/>
        </w:rPr>
        <w:t>--------------------------------------------------------------------------------</w:t>
      </w:r>
      <w:r>
        <w:br/>
      </w:r>
      <w:r>
        <w:rPr>
          <w:rStyle w:val="VerbatimChar"/>
        </w:rPr>
        <w:t>Installing GNU* GDB 7.6 and ELFDWARF library component... done</w:t>
      </w:r>
      <w:r>
        <w:br/>
      </w:r>
      <w:r>
        <w:rPr>
          <w:rStyle w:val="VerbatimChar"/>
        </w:rPr>
        <w:t>--------------------------------------------------------------------------------</w:t>
      </w:r>
      <w:r>
        <w:br/>
      </w:r>
      <w:r>
        <w:rPr>
          <w:rStyle w:val="VerbatimChar"/>
        </w:rPr>
        <w:t>Installing GNU* GDB 7.10 on Intel(R) 64 component... done</w:t>
      </w:r>
      <w:r>
        <w:br/>
      </w:r>
      <w:r>
        <w:rPr>
          <w:rStyle w:val="VerbatimChar"/>
        </w:rPr>
        <w:t>--------------------------------------------------------------------------------</w:t>
      </w:r>
      <w:r>
        <w:br/>
      </w:r>
      <w:r>
        <w:rPr>
          <w:rStyle w:val="VerbatimChar"/>
        </w:rPr>
        <w:t>Installing GNU* GDB 7.8 component... done</w:t>
      </w:r>
      <w:r>
        <w:br/>
      </w:r>
      <w:r>
        <w:rPr>
          <w:rStyle w:val="VerbatimChar"/>
        </w:rPr>
        <w:t>--------------------------------------------------------------------------------</w:t>
      </w:r>
      <w:r>
        <w:br/>
      </w:r>
      <w:r>
        <w:rPr>
          <w:rStyle w:val="VerbatimChar"/>
        </w:rPr>
        <w:t>Installing GDB Eclipse* Integration component... done</w:t>
      </w:r>
      <w:r>
        <w:br/>
      </w:r>
      <w:r>
        <w:rPr>
          <w:rStyle w:val="VerbatimChar"/>
        </w:rPr>
        <w:t>--------------------------------------------------------------------------------</w:t>
      </w:r>
      <w:r>
        <w:br/>
      </w:r>
      <w:r>
        <w:rPr>
          <w:rStyle w:val="VerbatimChar"/>
        </w:rPr>
        <w:t>Finalizing product configuration...</w:t>
      </w:r>
      <w:r>
        <w:br/>
      </w:r>
      <w:r>
        <w:rPr>
          <w:rStyle w:val="VerbatimChar"/>
        </w:rPr>
        <w:t>Preparing driver configuration scripts... done</w:t>
      </w:r>
      <w:r>
        <w:br/>
      </w:r>
      <w:r>
        <w:rPr>
          <w:rStyle w:val="VerbatimChar"/>
        </w:rPr>
        <w:t>--------------------------------------------------------------------------------</w:t>
      </w:r>
      <w:r>
        <w:br/>
      </w:r>
      <w:r>
        <w:rPr>
          <w:rStyle w:val="VerbatimChar"/>
        </w:rPr>
        <w:t>Installing drivers. It may take several minutes... done</w:t>
      </w:r>
      <w:r>
        <w:br/>
      </w:r>
      <w:r>
        <w:rPr>
          <w:rStyle w:val="VerbatimChar"/>
        </w:rPr>
        <w:t>--------------------------------------------------------------------------------</w:t>
      </w:r>
      <w:r>
        <w:br/>
      </w:r>
      <w:r>
        <w:rPr>
          <w:rStyle w:val="VerbatimChar"/>
        </w:rPr>
        <w:t>Sampling driver built successfully</w:t>
      </w:r>
      <w:r>
        <w:br/>
      </w:r>
      <w:r>
        <w:rPr>
          <w:rStyle w:val="VerbatimChar"/>
        </w:rPr>
        <w:t>Sampling driver loaded successfully</w:t>
      </w:r>
      <w:r>
        <w:br/>
      </w:r>
      <w:r>
        <w:rPr>
          <w:rStyle w:val="VerbatimChar"/>
        </w:rPr>
        <w:t>Sampling driver boot script installed successfully</w:t>
      </w:r>
      <w:r>
        <w:br/>
      </w:r>
      <w:r>
        <w:rPr>
          <w:rStyle w:val="VerbatimChar"/>
        </w:rPr>
        <w:t>--------------------------------------------------------------------------------</w:t>
      </w:r>
      <w:r>
        <w:br/>
      </w:r>
      <w:r>
        <w:br/>
      </w:r>
      <w:r>
        <w:br/>
      </w:r>
      <w:r>
        <w:br/>
      </w:r>
      <w:r>
        <w:br/>
      </w:r>
      <w:r>
        <w:br/>
      </w:r>
      <w:r>
        <w:rPr>
          <w:rStyle w:val="VerbatimChar"/>
        </w:rPr>
        <w:t>Step 6 of 6 | Complete</w:t>
      </w:r>
      <w:r>
        <w:br/>
      </w:r>
      <w:r>
        <w:rPr>
          <w:rStyle w:val="VerbatimChar"/>
        </w:rPr>
        <w:t>--------------------------------------------------------------------------------</w:t>
      </w:r>
      <w:r>
        <w:br/>
      </w:r>
      <w:r>
        <w:rPr>
          <w:rStyle w:val="VerbatimChar"/>
        </w:rPr>
        <w:t>--------------------------------------------------------------------------------</w:t>
      </w:r>
      <w:r>
        <w:br/>
      </w:r>
      <w:r>
        <w:rPr>
          <w:rStyle w:val="VerbatimChar"/>
        </w:rPr>
        <w:t>Thank you for installing Intel(R) Parallel Studio XE 2017 Update 4</w:t>
      </w:r>
      <w:r>
        <w:br/>
      </w:r>
      <w:r>
        <w:rPr>
          <w:rStyle w:val="VerbatimChar"/>
        </w:rPr>
        <w:t>Cluster Edition for Linux*.</w:t>
      </w:r>
      <w:r>
        <w:br/>
      </w:r>
      <w:r>
        <w:br/>
      </w:r>
      <w:r>
        <w:rPr>
          <w:rStyle w:val="VerbatimChar"/>
        </w:rPr>
        <w:t>If you have not done so already, please register your product with Intel</w:t>
      </w:r>
      <w:r>
        <w:br/>
      </w:r>
      <w:r>
        <w:rPr>
          <w:rStyle w:val="VerbatimChar"/>
        </w:rPr>
        <w:t>Registration Center to create your support account and take full advantage of</w:t>
      </w:r>
      <w:r>
        <w:br/>
      </w:r>
      <w:r>
        <w:rPr>
          <w:rStyle w:val="VerbatimChar"/>
        </w:rPr>
        <w:t>your product purchase.</w:t>
      </w:r>
      <w:r>
        <w:br/>
      </w:r>
      <w:r>
        <w:lastRenderedPageBreak/>
        <w:br/>
      </w:r>
      <w:r>
        <w:rPr>
          <w:rStyle w:val="VerbatimChar"/>
        </w:rPr>
        <w:t>Your support account gives you access to free product updates and upgrades</w:t>
      </w:r>
      <w:r>
        <w:br/>
      </w:r>
      <w:r>
        <w:rPr>
          <w:rStyle w:val="VerbatimChar"/>
        </w:rPr>
        <w:t>as well as Priority Customer support at the Online Service Center</w:t>
      </w:r>
      <w:r>
        <w:br/>
      </w:r>
      <w:r>
        <w:rPr>
          <w:rStyle w:val="VerbatimChar"/>
        </w:rPr>
        <w:t>https://supporttickets.intel.com.</w:t>
      </w:r>
      <w:r>
        <w:br/>
      </w:r>
      <w:r>
        <w:br/>
      </w:r>
      <w:r>
        <w:rPr>
          <w:rStyle w:val="VerbatimChar"/>
        </w:rPr>
        <w:t xml:space="preserve">Click here https://software.intel.com/en-us/python-distribution </w:t>
      </w:r>
      <w:r>
        <w:br/>
      </w:r>
      <w:r>
        <w:rPr>
          <w:rStyle w:val="VerbatimChar"/>
        </w:rPr>
        <w:t>to download Intel(R) Distribution for Python*</w:t>
      </w:r>
      <w:r>
        <w:br/>
      </w:r>
      <w:r>
        <w:rPr>
          <w:rStyle w:val="VerbatimChar"/>
        </w:rPr>
        <w:t>This download will initiate separately. You can proceed with the installation</w:t>
      </w:r>
      <w:r>
        <w:br/>
      </w:r>
      <w:r>
        <w:rPr>
          <w:rStyle w:val="VerbatimChar"/>
        </w:rPr>
        <w:t>screen instructions.</w:t>
      </w:r>
      <w:r>
        <w:br/>
      </w:r>
      <w:r>
        <w:rPr>
          <w:rStyle w:val="VerbatimChar"/>
        </w:rPr>
        <w:t>--------------------------------------------------------------------------------</w:t>
      </w:r>
      <w:r>
        <w:br/>
      </w:r>
      <w:r>
        <w:rPr>
          <w:rStyle w:val="VerbatimChar"/>
        </w:rPr>
        <w:t>Press "Enter" key to quit: #</w:t>
      </w:r>
      <w:r w:rsidRPr="00115EE9">
        <w:rPr>
          <w:rStyle w:val="VerbatimChar"/>
          <w:color w:val="FF0000"/>
        </w:rPr>
        <w:t>安装完成</w:t>
      </w:r>
    </w:p>
    <w:p w14:paraId="5517429B" w14:textId="77777777" w:rsidR="005D70FC" w:rsidRDefault="005D70FC" w:rsidP="005D70FC">
      <w:pPr>
        <w:pStyle w:val="4"/>
      </w:pPr>
      <w:bookmarkStart w:id="165" w:name="环境变量"/>
      <w:bookmarkEnd w:id="165"/>
      <w:r>
        <w:t>1.3 环境变量</w:t>
      </w:r>
    </w:p>
    <w:p w14:paraId="78631377" w14:textId="77777777" w:rsidR="005D70FC" w:rsidRDefault="005D70FC" w:rsidP="005D70FC">
      <w:pPr>
        <w:pStyle w:val="FirstParagraph"/>
        <w:rPr>
          <w:lang w:eastAsia="zh-CN"/>
        </w:rPr>
      </w:pPr>
      <w:r>
        <w:rPr>
          <w:lang w:eastAsia="zh-CN"/>
        </w:rPr>
        <w:t>Parallel Stdio 有一大堆的动态链接库可执行文件和需要添加到环境变量中，Intel 已经写好了相应的脚本，运行它的脚本即可完成所有环境变量的添加。</w:t>
      </w:r>
    </w:p>
    <w:p w14:paraId="0BEEB04C" w14:textId="77777777" w:rsidR="005D70FC" w:rsidRDefault="005D70FC" w:rsidP="005D70FC">
      <w:pPr>
        <w:pStyle w:val="a0"/>
        <w:rPr>
          <w:lang w:eastAsia="zh-CN"/>
        </w:rPr>
      </w:pPr>
      <w:r>
        <w:rPr>
          <w:lang w:eastAsia="zh-CN"/>
        </w:rPr>
        <w:t xml:space="preserve">我们把它写到 </w:t>
      </w:r>
      <w:r>
        <w:rPr>
          <w:rStyle w:val="VerbatimChar"/>
          <w:lang w:eastAsia="zh-CN"/>
        </w:rPr>
        <w:t>/etc/profile</w:t>
      </w:r>
      <w:r>
        <w:rPr>
          <w:lang w:eastAsia="zh-CN"/>
        </w:rPr>
        <w:t xml:space="preserve"> 中，在用户登录时会自动运行该脚本，完成环境变量的添加。</w:t>
      </w:r>
    </w:p>
    <w:p w14:paraId="5EEE1505" w14:textId="77777777" w:rsidR="005D70FC" w:rsidRDefault="005D70FC" w:rsidP="005D70FC">
      <w:pPr>
        <w:pStyle w:val="SourceCode"/>
      </w:pPr>
      <w:r>
        <w:rPr>
          <w:rStyle w:val="VerbatimChar"/>
        </w:rPr>
        <w:t>$ echo "source /opt/intel/parallel_studio_xe_2017.4.056/psxevars.sh" &gt;&gt; /etc/profile</w:t>
      </w:r>
      <w:r>
        <w:br/>
      </w:r>
      <w:r>
        <w:br/>
      </w:r>
      <w:r>
        <w:rPr>
          <w:rStyle w:val="VerbatimChar"/>
        </w:rPr>
        <w:t xml:space="preserve">$ source /etc/profle </w:t>
      </w:r>
      <w:r>
        <w:br/>
      </w:r>
      <w:r>
        <w:rPr>
          <w:rStyle w:val="VerbatimChar"/>
        </w:rPr>
        <w:t>Intel(R) Parallel Studio XE 2017 Update 4 for Linux*</w:t>
      </w:r>
      <w:r>
        <w:br/>
      </w:r>
      <w:r>
        <w:rPr>
          <w:rStyle w:val="VerbatimChar"/>
        </w:rPr>
        <w:t>Copyright (C) 2009-2017 Intel Corporation. All rights reserved.</w:t>
      </w:r>
    </w:p>
    <w:p w14:paraId="6EA9509B" w14:textId="77777777" w:rsidR="005D70FC" w:rsidRDefault="005D70FC" w:rsidP="005D70FC">
      <w:pPr>
        <w:pStyle w:val="FirstParagraph"/>
      </w:pPr>
      <w:r>
        <w:t>可以检验一下</w:t>
      </w:r>
    </w:p>
    <w:p w14:paraId="70864ACF" w14:textId="77777777" w:rsidR="005D70FC" w:rsidRDefault="005D70FC" w:rsidP="005D70FC">
      <w:pPr>
        <w:pStyle w:val="SourceCode"/>
      </w:pPr>
      <w:r>
        <w:rPr>
          <w:rStyle w:val="VerbatimChar"/>
        </w:rPr>
        <w:t>$ echo $PATH</w:t>
      </w:r>
      <w:r>
        <w:br/>
      </w:r>
      <w:r>
        <w:rPr>
          <w:rStyle w:val="VerbatimChar"/>
        </w:rPr>
        <w:t>/usr/local/bin:/opt/intel/vtune_amplifier_xe_2017.3.0.510739/bin64:/opt/intel/compilers_and_libraries_2017.4.196/linux/bin/intel64:/opt/intel/compilers_and_libraries_2017.4.196/linux/mpi/intel64/bin:/opt/intel/debugger_2017/gdb/intel64_mic/bin:/opt/intel/vtune_amplifier_xe_2017.2.0.499904/bin64:/opt/intel/compilers_and_libraries_2017.4.196/linux/bin/intel64:/opt/intel/compilers_and_libraries_2017.4.196/linux/mpi/intel64/bin:/opt/intel/debugger_2017/gdb/intel64_mic/bin:/usr/local/sbin:/usr/local/bin:/usr/sbin:/usr/bin:/opt/ibutils/bin:/root/bin</w:t>
      </w:r>
      <w:r>
        <w:br/>
      </w:r>
      <w:r>
        <w:br/>
      </w:r>
      <w:r>
        <w:rPr>
          <w:rStyle w:val="VerbatimChar"/>
        </w:rPr>
        <w:t xml:space="preserve">$ echo $LD_LIBRARY_PATH </w:t>
      </w:r>
      <w:r>
        <w:br/>
      </w:r>
      <w:r>
        <w:rPr>
          <w:rStyle w:val="VerbatimChar"/>
        </w:rPr>
        <w:t>/opt/intel/compilers_and_libraries_2017.4.196/linux/compiler/lib/intel64:/opt/intel/compilers_and_libraries_2017.4.196/linux/compiler/lib/intel64_lin:/opt/intel/compilers_and_libraries_2017.4.196/linux/mpi/intel64/lib:/opt/intel/compilers_and_libraries_2017.4.196/linux/mpi/mic/lib:/o</w:t>
      </w:r>
      <w:r>
        <w:rPr>
          <w:rStyle w:val="VerbatimChar"/>
        </w:rPr>
        <w:lastRenderedPageBreak/>
        <w:t>pt/intel/compilers_and_libraries_2017.4.196/linux/ipp/lib/intel64:/opt/intel/compilers_and_libraries_2017.4.196/linux/compiler/lib/intel64_lin:/opt/intel/compilers_and_libraries_2017.4.196/linux/mkl/lib/intel64_lin:/opt/intel/compilers_and_libraries_2017.4.196/linux/tbb/lib/intel64/gcc4.7:/opt/intel/debugger_2017/iga/lib:/opt/intel/debugger_2017/libipt/intel64/lib:/opt/intel/compilers_and_libraries_2017.4.196/linux/daal/lib/intel64_lin:/opt/intel/compilers_and_libraries_2017.4.196/linux/compiler/lib/intel64:/opt/intel/compilers_and_libraries_2017.4.196/linux/compiler/lib/intel64_lin:/opt/intel/compilers_and_libraries_2017.4.196/linux/mpi/intel64/lib:/opt/intel/compilers_and_libraries_2017.4.196/linux/mpi/mic/lib:/opt/intel/compilers_and_libraries_2017.4.196/linux/ipp/lib/intel64:/opt/intel/compilers_and_libraries_2017.4.196/linux/compiler/lib/intel64_lin:/opt/intel/compilers_and_libraries_2017.4.196/linux/mkl/lib/intel64_lin:/opt/intel/compilers_and_libraries_2017.4.196/linux/tbb/lib/intel64/gcc4.7:/opt/intel/debugger_2017/iga/lib:/opt/intel/debugger_2017/libipt/intel64/lib:/opt/intel/compilers_and_libraries_2017.4.196/linux/daal/lib/intel64_lin:/opt/intel/compilers_and_libraries_2017.4.196/linux/daal/../tbb/lib/intel64_lin/gcc4.4:/usr/local/lib:</w:t>
      </w:r>
    </w:p>
    <w:p w14:paraId="6AF0D4D1" w14:textId="77777777" w:rsidR="005D70FC" w:rsidRDefault="005D70FC" w:rsidP="005D70FC">
      <w:pPr>
        <w:pStyle w:val="FirstParagraph"/>
      </w:pPr>
      <w:r>
        <w:rPr>
          <w:rStyle w:val="VerbatimChar"/>
        </w:rPr>
        <w:t>source /opt/intel/bin/compilervars.sh intel64</w:t>
      </w:r>
      <w:r>
        <w:t xml:space="preserve"> 也可以，缺点是未添加VTune的路径。</w:t>
      </w:r>
    </w:p>
    <w:p w14:paraId="34214C3D" w14:textId="77777777" w:rsidR="005D70FC" w:rsidRDefault="005D70FC" w:rsidP="005D70FC">
      <w:pPr>
        <w:pStyle w:val="4"/>
      </w:pPr>
      <w:bookmarkStart w:id="166" w:name="vtune-的使用"/>
      <w:bookmarkEnd w:id="166"/>
      <w:r>
        <w:t>1.4 VTune 的使用</w:t>
      </w:r>
    </w:p>
    <w:p w14:paraId="7C7692CD" w14:textId="77777777" w:rsidR="005D70FC" w:rsidRDefault="005D70FC" w:rsidP="005D70FC">
      <w:pPr>
        <w:pStyle w:val="FirstParagraph"/>
      </w:pPr>
      <w:r>
        <w:t>VTune是Intel开发的一个比较强大的并行程序性能分析工具</w:t>
      </w:r>
    </w:p>
    <w:p w14:paraId="6BEAD016" w14:textId="77777777" w:rsidR="005D70FC" w:rsidRDefault="005D70FC" w:rsidP="005D70FC">
      <w:pPr>
        <w:numPr>
          <w:ilvl w:val="0"/>
          <w:numId w:val="7"/>
        </w:numPr>
      </w:pPr>
      <w:r>
        <w:t xml:space="preserve">使用 </w:t>
      </w:r>
      <w:r>
        <w:rPr>
          <w:rStyle w:val="VerbatimChar"/>
        </w:rPr>
        <w:t>amplxe-cl</w:t>
      </w:r>
      <w:r>
        <w:t xml:space="preserve"> 命令可进行性能数据收集和分析</w:t>
      </w:r>
    </w:p>
    <w:p w14:paraId="2A3DC186" w14:textId="77777777" w:rsidR="005D70FC" w:rsidRDefault="005D70FC" w:rsidP="005D70FC">
      <w:pPr>
        <w:pStyle w:val="SourceCode"/>
      </w:pPr>
      <w:r>
        <w:rPr>
          <w:rStyle w:val="VerbatimChar"/>
        </w:rPr>
        <w:t>$ amplxe-cl -collect hotspots &lt;</w:t>
      </w:r>
      <w:r>
        <w:rPr>
          <w:rStyle w:val="VerbatimChar"/>
        </w:rPr>
        <w:t>需分析的可执行文件</w:t>
      </w:r>
      <w:r>
        <w:rPr>
          <w:rStyle w:val="VerbatimChar"/>
        </w:rPr>
        <w:t>&gt;</w:t>
      </w:r>
    </w:p>
    <w:p w14:paraId="1E35E9F4" w14:textId="77777777" w:rsidR="005D70FC" w:rsidRDefault="005D70FC" w:rsidP="005D70FC">
      <w:pPr>
        <w:pStyle w:val="FirstParagraph"/>
        <w:rPr>
          <w:lang w:eastAsia="zh-CN"/>
        </w:rPr>
      </w:pPr>
      <w:r>
        <w:rPr>
          <w:lang w:eastAsia="zh-CN"/>
        </w:rPr>
        <w:t>随后会在当前目录生成分析结果</w:t>
      </w:r>
    </w:p>
    <w:p w14:paraId="155CF8EE" w14:textId="77777777" w:rsidR="005D70FC" w:rsidRDefault="005D70FC" w:rsidP="005D70FC">
      <w:pPr>
        <w:numPr>
          <w:ilvl w:val="0"/>
          <w:numId w:val="7"/>
        </w:numPr>
      </w:pPr>
      <w:r>
        <w:t xml:space="preserve">通过 </w:t>
      </w:r>
      <w:r>
        <w:rPr>
          <w:rStyle w:val="VerbatimChar"/>
        </w:rPr>
        <w:t>amplxe-gui</w:t>
      </w:r>
      <w:r>
        <w:t xml:space="preserve"> 查看分析结果</w:t>
      </w:r>
    </w:p>
    <w:p w14:paraId="2AC67A49" w14:textId="77777777" w:rsidR="005D70FC" w:rsidRDefault="005D70FC" w:rsidP="005D70FC">
      <w:pPr>
        <w:pStyle w:val="FirstParagraph"/>
        <w:rPr>
          <w:lang w:eastAsia="zh-CN"/>
        </w:rPr>
      </w:pPr>
      <w:r>
        <w:rPr>
          <w:lang w:eastAsia="zh-CN"/>
        </w:rPr>
        <w:t xml:space="preserve">由于需要使用 </w:t>
      </w:r>
      <w:r>
        <w:rPr>
          <w:rStyle w:val="VerbatimChar"/>
          <w:lang w:eastAsia="zh-CN"/>
        </w:rPr>
        <w:t>GUI</w:t>
      </w:r>
      <w:r>
        <w:rPr>
          <w:lang w:eastAsia="zh-CN"/>
        </w:rPr>
        <w:t xml:space="preserve"> 界面，故需要转发 </w:t>
      </w:r>
      <w:r>
        <w:rPr>
          <w:rStyle w:val="VerbatimChar"/>
          <w:lang w:eastAsia="zh-CN"/>
        </w:rPr>
        <w:t>X11</w:t>
      </w:r>
    </w:p>
    <w:p w14:paraId="1B4E025C" w14:textId="77777777" w:rsidR="005D70FC" w:rsidRDefault="005D70FC" w:rsidP="005D70FC">
      <w:pPr>
        <w:pStyle w:val="a0"/>
      </w:pPr>
      <w:r>
        <w:t xml:space="preserve">如果使用xshell连接服务器，可以转发 </w:t>
      </w:r>
      <w:r>
        <w:rPr>
          <w:rStyle w:val="VerbatimChar"/>
        </w:rPr>
        <w:t>X11</w:t>
      </w:r>
      <w:r>
        <w:t xml:space="preserve"> 到 xmanager中</w:t>
      </w:r>
    </w:p>
    <w:p w14:paraId="1ABD53F9" w14:textId="77777777" w:rsidR="005D70FC" w:rsidRDefault="005D70FC" w:rsidP="005D70FC">
      <w:pPr>
        <w:pStyle w:val="Figure"/>
      </w:pPr>
      <w:r>
        <w:rPr>
          <w:noProof/>
          <w:lang w:eastAsia="zh-CN"/>
        </w:rPr>
        <w:lastRenderedPageBreak/>
        <w:drawing>
          <wp:inline distT="0" distB="0" distL="0" distR="0" wp14:anchorId="463AFC0B" wp14:editId="5FE3F967">
            <wp:extent cx="5334000" cy="4634611"/>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picture/xshell/x11.png"/>
                    <pic:cNvPicPr>
                      <a:picLocks noChangeAspect="1" noChangeArrowheads="1"/>
                    </pic:cNvPicPr>
                  </pic:nvPicPr>
                  <pic:blipFill>
                    <a:blip r:embed="rId44"/>
                    <a:stretch>
                      <a:fillRect/>
                    </a:stretch>
                  </pic:blipFill>
                  <pic:spPr bwMode="auto">
                    <a:xfrm>
                      <a:off x="0" y="0"/>
                      <a:ext cx="5334000" cy="4634611"/>
                    </a:xfrm>
                    <a:prstGeom prst="rect">
                      <a:avLst/>
                    </a:prstGeom>
                    <a:noFill/>
                    <a:ln w="9525">
                      <a:noFill/>
                      <a:headEnd/>
                      <a:tailEnd/>
                    </a:ln>
                  </pic:spPr>
                </pic:pic>
              </a:graphicData>
            </a:graphic>
          </wp:inline>
        </w:drawing>
      </w:r>
    </w:p>
    <w:p w14:paraId="6C4B350C" w14:textId="77777777" w:rsidR="005D70FC" w:rsidRDefault="005D70FC" w:rsidP="005D70FC">
      <w:pPr>
        <w:pStyle w:val="FirstParagraph"/>
      </w:pPr>
      <w:r>
        <w:t xml:space="preserve">如果使用Linux的 </w:t>
      </w:r>
      <w:r>
        <w:rPr>
          <w:rStyle w:val="VerbatimChar"/>
        </w:rPr>
        <w:t>Terminal</w:t>
      </w:r>
      <w:r>
        <w:t xml:space="preserve"> 链接到服务器，可以通过 </w:t>
      </w:r>
      <w:r>
        <w:rPr>
          <w:rStyle w:val="VerbatimChar"/>
        </w:rPr>
        <w:t>-Y</w:t>
      </w:r>
      <w:r>
        <w:t xml:space="preserve"> 选项来转发</w:t>
      </w:r>
      <w:r>
        <w:rPr>
          <w:rStyle w:val="VerbatimChar"/>
        </w:rPr>
        <w:t>X11</w:t>
      </w:r>
    </w:p>
    <w:p w14:paraId="1C3EF30A" w14:textId="77777777" w:rsidR="005D70FC" w:rsidRDefault="005D70FC" w:rsidP="005D70FC">
      <w:pPr>
        <w:pStyle w:val="SourceCode"/>
      </w:pPr>
      <w:r>
        <w:rPr>
          <w:rStyle w:val="VerbatimChar"/>
        </w:rPr>
        <w:t>$ ssh lq@10.4.14.111 -Y</w:t>
      </w:r>
    </w:p>
    <w:p w14:paraId="35FE8CD7" w14:textId="77777777" w:rsidR="005D70FC" w:rsidRDefault="005D70FC" w:rsidP="005D70FC">
      <w:pPr>
        <w:pStyle w:val="FirstParagraph"/>
      </w:pPr>
      <w:r>
        <w:t>打开VTune分析界面</w:t>
      </w:r>
    </w:p>
    <w:p w14:paraId="016DF584" w14:textId="77777777" w:rsidR="005D70FC" w:rsidRDefault="005D70FC" w:rsidP="005D70FC">
      <w:pPr>
        <w:pStyle w:val="SourceCode"/>
      </w:pPr>
      <w:r>
        <w:rPr>
          <w:rStyle w:val="VerbatimChar"/>
        </w:rPr>
        <w:t>$ amplxe-gui</w:t>
      </w:r>
    </w:p>
    <w:p w14:paraId="72708185" w14:textId="77777777" w:rsidR="005D70FC" w:rsidRDefault="005D70FC" w:rsidP="005D70FC">
      <w:pPr>
        <w:pStyle w:val="FirstParagraph"/>
      </w:pPr>
      <w:r>
        <w:t xml:space="preserve">打开结果文件 </w:t>
      </w:r>
    </w:p>
    <w:p w14:paraId="6125D0D7" w14:textId="77777777" w:rsidR="005D70FC" w:rsidRDefault="005D70FC" w:rsidP="005D70FC">
      <w:pPr>
        <w:pStyle w:val="Figure"/>
      </w:pPr>
      <w:r>
        <w:rPr>
          <w:noProof/>
          <w:lang w:eastAsia="zh-CN"/>
        </w:rPr>
        <w:lastRenderedPageBreak/>
        <w:drawing>
          <wp:inline distT="0" distB="0" distL="0" distR="0" wp14:anchorId="47E3C23A" wp14:editId="079F14CC">
            <wp:extent cx="4676775" cy="2924175"/>
            <wp:effectExtent l="0" t="0" r="9525" b="9525"/>
            <wp:docPr id="31" name="Picture"/>
            <wp:cNvGraphicFramePr/>
            <a:graphic xmlns:a="http://schemas.openxmlformats.org/drawingml/2006/main">
              <a:graphicData uri="http://schemas.openxmlformats.org/drawingml/2006/picture">
                <pic:pic xmlns:pic="http://schemas.openxmlformats.org/drawingml/2006/picture">
                  <pic:nvPicPr>
                    <pic:cNvPr id="0" name="Picture" descr="picture/vtune/start.png"/>
                    <pic:cNvPicPr>
                      <a:picLocks noChangeAspect="1" noChangeArrowheads="1"/>
                    </pic:cNvPicPr>
                  </pic:nvPicPr>
                  <pic:blipFill>
                    <a:blip r:embed="rId45"/>
                    <a:stretch>
                      <a:fillRect/>
                    </a:stretch>
                  </pic:blipFill>
                  <pic:spPr bwMode="auto">
                    <a:xfrm>
                      <a:off x="0" y="0"/>
                      <a:ext cx="4677062" cy="2924354"/>
                    </a:xfrm>
                    <a:prstGeom prst="rect">
                      <a:avLst/>
                    </a:prstGeom>
                    <a:noFill/>
                    <a:ln w="9525">
                      <a:noFill/>
                      <a:headEnd/>
                      <a:tailEnd/>
                    </a:ln>
                  </pic:spPr>
                </pic:pic>
              </a:graphicData>
            </a:graphic>
          </wp:inline>
        </w:drawing>
      </w:r>
    </w:p>
    <w:p w14:paraId="02C9A159" w14:textId="77777777" w:rsidR="005D70FC" w:rsidRDefault="005D70FC" w:rsidP="005D70FC">
      <w:pPr>
        <w:pStyle w:val="Figure"/>
      </w:pPr>
      <w:r>
        <w:rPr>
          <w:noProof/>
          <w:lang w:eastAsia="zh-CN"/>
        </w:rPr>
        <w:drawing>
          <wp:inline distT="0" distB="0" distL="0" distR="0" wp14:anchorId="7CED94E5" wp14:editId="41761DA3">
            <wp:extent cx="4714875" cy="3857625"/>
            <wp:effectExtent l="0" t="0" r="9525" b="9525"/>
            <wp:docPr id="32" name="Picture"/>
            <wp:cNvGraphicFramePr/>
            <a:graphic xmlns:a="http://schemas.openxmlformats.org/drawingml/2006/main">
              <a:graphicData uri="http://schemas.openxmlformats.org/drawingml/2006/picture">
                <pic:pic xmlns:pic="http://schemas.openxmlformats.org/drawingml/2006/picture">
                  <pic:nvPicPr>
                    <pic:cNvPr id="0" name="Picture" descr="picture/vtune/open.png"/>
                    <pic:cNvPicPr>
                      <a:picLocks noChangeAspect="1" noChangeArrowheads="1"/>
                    </pic:cNvPicPr>
                  </pic:nvPicPr>
                  <pic:blipFill>
                    <a:blip r:embed="rId46"/>
                    <a:stretch>
                      <a:fillRect/>
                    </a:stretch>
                  </pic:blipFill>
                  <pic:spPr bwMode="auto">
                    <a:xfrm>
                      <a:off x="0" y="0"/>
                      <a:ext cx="4715320" cy="3857989"/>
                    </a:xfrm>
                    <a:prstGeom prst="rect">
                      <a:avLst/>
                    </a:prstGeom>
                    <a:noFill/>
                    <a:ln w="9525">
                      <a:noFill/>
                      <a:headEnd/>
                      <a:tailEnd/>
                    </a:ln>
                  </pic:spPr>
                </pic:pic>
              </a:graphicData>
            </a:graphic>
          </wp:inline>
        </w:drawing>
      </w:r>
    </w:p>
    <w:p w14:paraId="0C3F93A0" w14:textId="77777777" w:rsidR="00115EE9" w:rsidRDefault="00115EE9" w:rsidP="005D70FC">
      <w:pPr>
        <w:pStyle w:val="Figure"/>
      </w:pPr>
    </w:p>
    <w:p w14:paraId="7E0F0EC1" w14:textId="77777777" w:rsidR="005D70FC" w:rsidRDefault="005D70FC" w:rsidP="005D70FC">
      <w:pPr>
        <w:pStyle w:val="FirstParagraph"/>
        <w:rPr>
          <w:lang w:eastAsia="zh-CN"/>
        </w:rPr>
      </w:pPr>
      <w:r>
        <w:rPr>
          <w:lang w:eastAsia="zh-CN"/>
        </w:rPr>
        <w:t>可以看到基本的分析结果</w:t>
      </w:r>
    </w:p>
    <w:p w14:paraId="22B60AB3" w14:textId="77777777" w:rsidR="005D70FC" w:rsidRDefault="005D70FC" w:rsidP="005D70FC">
      <w:pPr>
        <w:pStyle w:val="Figure"/>
      </w:pPr>
      <w:r>
        <w:rPr>
          <w:noProof/>
          <w:lang w:eastAsia="zh-CN"/>
        </w:rPr>
        <w:lastRenderedPageBreak/>
        <w:drawing>
          <wp:inline distT="0" distB="0" distL="0" distR="0" wp14:anchorId="6B5BC736" wp14:editId="3AF64A05">
            <wp:extent cx="4733925" cy="2935211"/>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picture/vtune/summary.png"/>
                    <pic:cNvPicPr>
                      <a:picLocks noChangeAspect="1" noChangeArrowheads="1"/>
                    </pic:cNvPicPr>
                  </pic:nvPicPr>
                  <pic:blipFill>
                    <a:blip r:embed="rId47"/>
                    <a:stretch>
                      <a:fillRect/>
                    </a:stretch>
                  </pic:blipFill>
                  <pic:spPr bwMode="auto">
                    <a:xfrm>
                      <a:off x="0" y="0"/>
                      <a:ext cx="4738772" cy="2938216"/>
                    </a:xfrm>
                    <a:prstGeom prst="rect">
                      <a:avLst/>
                    </a:prstGeom>
                    <a:noFill/>
                    <a:ln w="9525">
                      <a:noFill/>
                      <a:headEnd/>
                      <a:tailEnd/>
                    </a:ln>
                  </pic:spPr>
                </pic:pic>
              </a:graphicData>
            </a:graphic>
          </wp:inline>
        </w:drawing>
      </w:r>
    </w:p>
    <w:p w14:paraId="3CC544AD" w14:textId="77777777" w:rsidR="00115EE9" w:rsidRDefault="00115EE9" w:rsidP="005D70FC">
      <w:pPr>
        <w:pStyle w:val="Figure"/>
      </w:pPr>
    </w:p>
    <w:p w14:paraId="76E87DE8" w14:textId="77777777" w:rsidR="00115EE9" w:rsidRDefault="00115EE9" w:rsidP="005D70FC">
      <w:pPr>
        <w:pStyle w:val="Figure"/>
      </w:pPr>
    </w:p>
    <w:p w14:paraId="50331E0C" w14:textId="77777777" w:rsidR="005D70FC" w:rsidRDefault="005D70FC" w:rsidP="005D70FC">
      <w:pPr>
        <w:pStyle w:val="FirstParagraph"/>
      </w:pPr>
      <w:r>
        <w:t>在Bottom-up中可以看到程序的瓶颈</w:t>
      </w:r>
    </w:p>
    <w:p w14:paraId="54149A6F" w14:textId="77777777" w:rsidR="005D70FC" w:rsidRDefault="005D70FC" w:rsidP="005D70FC">
      <w:pPr>
        <w:pStyle w:val="Figure"/>
      </w:pPr>
      <w:r>
        <w:rPr>
          <w:noProof/>
          <w:lang w:eastAsia="zh-CN"/>
        </w:rPr>
        <w:drawing>
          <wp:inline distT="0" distB="0" distL="0" distR="0" wp14:anchorId="15826EC5" wp14:editId="47E043F2">
            <wp:extent cx="4716125" cy="2924175"/>
            <wp:effectExtent l="0" t="0" r="889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picture/vtune/bottom.png"/>
                    <pic:cNvPicPr>
                      <a:picLocks noChangeAspect="1" noChangeArrowheads="1"/>
                    </pic:cNvPicPr>
                  </pic:nvPicPr>
                  <pic:blipFill>
                    <a:blip r:embed="rId48"/>
                    <a:stretch>
                      <a:fillRect/>
                    </a:stretch>
                  </pic:blipFill>
                  <pic:spPr bwMode="auto">
                    <a:xfrm>
                      <a:off x="0" y="0"/>
                      <a:ext cx="4720460" cy="2926863"/>
                    </a:xfrm>
                    <a:prstGeom prst="rect">
                      <a:avLst/>
                    </a:prstGeom>
                    <a:noFill/>
                    <a:ln w="9525">
                      <a:noFill/>
                      <a:headEnd/>
                      <a:tailEnd/>
                    </a:ln>
                  </pic:spPr>
                </pic:pic>
              </a:graphicData>
            </a:graphic>
          </wp:inline>
        </w:drawing>
      </w:r>
    </w:p>
    <w:p w14:paraId="357579A1" w14:textId="77777777" w:rsidR="005D70FC" w:rsidRDefault="005D70FC" w:rsidP="005D70FC">
      <w:pPr>
        <w:pStyle w:val="FirstParagraph"/>
        <w:rPr>
          <w:lang w:eastAsia="zh-CN"/>
        </w:rPr>
      </w:pPr>
      <w:r>
        <w:rPr>
          <w:lang w:eastAsia="zh-CN"/>
        </w:rPr>
        <w:t>进入热点函数中可以看到各行代码的时间占比</w:t>
      </w:r>
    </w:p>
    <w:p w14:paraId="76C7DF24" w14:textId="77777777" w:rsidR="005D70FC" w:rsidRDefault="005D70FC" w:rsidP="005D70FC">
      <w:pPr>
        <w:pStyle w:val="Figure"/>
      </w:pPr>
      <w:r>
        <w:rPr>
          <w:noProof/>
          <w:lang w:eastAsia="zh-CN"/>
        </w:rPr>
        <w:lastRenderedPageBreak/>
        <w:drawing>
          <wp:inline distT="0" distB="0" distL="0" distR="0" wp14:anchorId="019B8697" wp14:editId="46870301">
            <wp:extent cx="4724400" cy="2929306"/>
            <wp:effectExtent l="0" t="0" r="0" b="4445"/>
            <wp:docPr id="35" name="Picture"/>
            <wp:cNvGraphicFramePr/>
            <a:graphic xmlns:a="http://schemas.openxmlformats.org/drawingml/2006/main">
              <a:graphicData uri="http://schemas.openxmlformats.org/drawingml/2006/picture">
                <pic:pic xmlns:pic="http://schemas.openxmlformats.org/drawingml/2006/picture">
                  <pic:nvPicPr>
                    <pic:cNvPr id="0" name="Picture" descr="picture/vtune/hotspot.png"/>
                    <pic:cNvPicPr>
                      <a:picLocks noChangeAspect="1" noChangeArrowheads="1"/>
                    </pic:cNvPicPr>
                  </pic:nvPicPr>
                  <pic:blipFill>
                    <a:blip r:embed="rId49"/>
                    <a:stretch>
                      <a:fillRect/>
                    </a:stretch>
                  </pic:blipFill>
                  <pic:spPr bwMode="auto">
                    <a:xfrm>
                      <a:off x="0" y="0"/>
                      <a:ext cx="4730422" cy="2933040"/>
                    </a:xfrm>
                    <a:prstGeom prst="rect">
                      <a:avLst/>
                    </a:prstGeom>
                    <a:noFill/>
                    <a:ln w="9525">
                      <a:noFill/>
                      <a:headEnd/>
                      <a:tailEnd/>
                    </a:ln>
                  </pic:spPr>
                </pic:pic>
              </a:graphicData>
            </a:graphic>
          </wp:inline>
        </w:drawing>
      </w:r>
    </w:p>
    <w:p w14:paraId="6CC8571F" w14:textId="77777777" w:rsidR="005D70FC" w:rsidRDefault="005D70FC" w:rsidP="005D70FC">
      <w:pPr>
        <w:pStyle w:val="3"/>
      </w:pPr>
      <w:bookmarkStart w:id="167" w:name="mpich-mvapich-openmpi"/>
      <w:bookmarkStart w:id="168" w:name="_Toc483318268"/>
      <w:bookmarkEnd w:id="167"/>
      <w:r>
        <w:t>2. MPICH MVAPICH openMPI</w:t>
      </w:r>
      <w:bookmarkEnd w:id="168"/>
    </w:p>
    <w:p w14:paraId="5CC32198" w14:textId="77777777" w:rsidR="005D70FC" w:rsidRDefault="005D70FC" w:rsidP="005D70FC">
      <w:pPr>
        <w:pStyle w:val="FirstParagraph"/>
      </w:pPr>
      <w:r>
        <w:t>MPICH 和 MVAPICH 以常规方式源码安装，下载官方源码解压即可。</w:t>
      </w:r>
    </w:p>
    <w:p w14:paraId="44EC9C42" w14:textId="77777777" w:rsidR="005D70FC" w:rsidRDefault="005D70FC" w:rsidP="005D70FC">
      <w:pPr>
        <w:pStyle w:val="a0"/>
        <w:rPr>
          <w:lang w:eastAsia="zh-CN"/>
        </w:rPr>
      </w:pPr>
      <w:r>
        <w:rPr>
          <w:lang w:eastAsia="zh-CN"/>
        </w:rPr>
        <w:t xml:space="preserve">下载链接如下 </w:t>
      </w:r>
      <w:r>
        <w:rPr>
          <w:rStyle w:val="VerbatimChar"/>
          <w:lang w:eastAsia="zh-CN"/>
        </w:rPr>
        <w:t>↓</w:t>
      </w:r>
      <w:r>
        <w:rPr>
          <w:lang w:eastAsia="zh-CN"/>
        </w:rPr>
        <w:br/>
      </w:r>
      <w:hyperlink r:id="rId50">
        <w:r>
          <w:rPr>
            <w:rStyle w:val="a9"/>
            <w:lang w:eastAsia="zh-CN"/>
          </w:rPr>
          <w:t>MPICH-3.2:</w:t>
        </w:r>
      </w:hyperlink>
      <w:r>
        <w:rPr>
          <w:lang w:eastAsia="zh-CN"/>
        </w:rPr>
        <w:t>http://www.mpich.org/static/downloads/3.2/mpich-3.2.tar.gz</w:t>
      </w:r>
      <w:r>
        <w:rPr>
          <w:lang w:eastAsia="zh-CN"/>
        </w:rPr>
        <w:br/>
      </w:r>
      <w:hyperlink r:id="rId51">
        <w:r>
          <w:rPr>
            <w:rStyle w:val="a9"/>
            <w:lang w:eastAsia="zh-CN"/>
          </w:rPr>
          <w:t>MVAICH-2.3a:</w:t>
        </w:r>
      </w:hyperlink>
      <w:r>
        <w:rPr>
          <w:lang w:eastAsia="zh-CN"/>
        </w:rPr>
        <w:t xml:space="preserve"> http://mvapich.cse.ohio-state.edu/download/mvapich/mv2/mvapich2-2.3a.tar.gz</w:t>
      </w:r>
    </w:p>
    <w:p w14:paraId="44337A3A" w14:textId="77777777" w:rsidR="005D70FC" w:rsidRDefault="005D70FC" w:rsidP="005D70FC">
      <w:pPr>
        <w:pStyle w:val="4"/>
      </w:pPr>
      <w:bookmarkStart w:id="169" w:name="安装"/>
      <w:bookmarkEnd w:id="169"/>
      <w:r>
        <w:t>2.1 安装</w:t>
      </w:r>
    </w:p>
    <w:p w14:paraId="05E4CC47" w14:textId="77777777" w:rsidR="005D70FC" w:rsidRDefault="005D70FC" w:rsidP="005D70FC">
      <w:pPr>
        <w:pStyle w:val="SourceCode"/>
      </w:pPr>
      <w:r>
        <w:rPr>
          <w:rStyle w:val="VerbatimChar"/>
        </w:rPr>
        <w:t>$ ./configure --prefix=/opt/&lt;dir_name&gt;</w:t>
      </w:r>
      <w:r>
        <w:br/>
      </w:r>
      <w:r>
        <w:rPr>
          <w:rStyle w:val="VerbatimChar"/>
        </w:rPr>
        <w:t>$ make -j all</w:t>
      </w:r>
      <w:r>
        <w:br/>
      </w:r>
      <w:r>
        <w:rPr>
          <w:rStyle w:val="VerbatimChar"/>
        </w:rPr>
        <w:t>$ make install</w:t>
      </w:r>
    </w:p>
    <w:p w14:paraId="357D8507" w14:textId="77777777" w:rsidR="005D70FC" w:rsidRDefault="005D70FC" w:rsidP="005D70FC">
      <w:pPr>
        <w:pStyle w:val="4"/>
      </w:pPr>
      <w:bookmarkStart w:id="170" w:name="环境变量-1"/>
      <w:bookmarkEnd w:id="170"/>
      <w:r>
        <w:t>2.2 环境变量</w:t>
      </w:r>
    </w:p>
    <w:p w14:paraId="2B653117" w14:textId="77777777" w:rsidR="005D70FC" w:rsidRDefault="005D70FC" w:rsidP="005D70FC">
      <w:pPr>
        <w:pStyle w:val="FirstParagraph"/>
      </w:pPr>
      <w:r>
        <w:t xml:space="preserve">最好用过 </w:t>
      </w:r>
      <w:r>
        <w:rPr>
          <w:rStyle w:val="VerbatimChar"/>
        </w:rPr>
        <w:t>module</w:t>
      </w:r>
      <w:r>
        <w:t xml:space="preserve"> 来管理多个版本的mpi</w:t>
      </w:r>
    </w:p>
    <w:p w14:paraId="64190723" w14:textId="77777777" w:rsidR="005D70FC" w:rsidRDefault="005D70FC" w:rsidP="005D70FC">
      <w:pPr>
        <w:pStyle w:val="SourceCode"/>
      </w:pPr>
      <w:r>
        <w:rPr>
          <w:rStyle w:val="VerbatimChar"/>
        </w:rPr>
        <w:t>$ export PATH=&lt;TOPdir&gt;/bin:$PATH</w:t>
      </w:r>
      <w:r>
        <w:br/>
      </w:r>
      <w:r>
        <w:rPr>
          <w:rStyle w:val="VerbatimChar"/>
        </w:rPr>
        <w:t>$ export LD_LIBRARY_PATH=&lt;TOPdir&gt;/lib:$LD_LIBRARY_PATH</w:t>
      </w:r>
    </w:p>
    <w:p w14:paraId="2F33A401" w14:textId="77777777" w:rsidR="005D70FC" w:rsidRDefault="005D70FC" w:rsidP="005D70FC">
      <w:pPr>
        <w:pStyle w:val="3"/>
      </w:pPr>
      <w:bookmarkStart w:id="171" w:name="cuda-驱动"/>
      <w:bookmarkStart w:id="172" w:name="_Toc483318269"/>
      <w:bookmarkEnd w:id="171"/>
      <w:r>
        <w:lastRenderedPageBreak/>
        <w:t>3. cuda 驱动</w:t>
      </w:r>
      <w:bookmarkEnd w:id="172"/>
    </w:p>
    <w:p w14:paraId="6B278F7B" w14:textId="77777777" w:rsidR="005D70FC" w:rsidRDefault="005D70FC" w:rsidP="005D70FC">
      <w:pPr>
        <w:pStyle w:val="4"/>
      </w:pPr>
      <w:bookmarkStart w:id="173" w:name="查看gpu"/>
      <w:bookmarkEnd w:id="173"/>
      <w:r>
        <w:t>3.1 查看GPU</w:t>
      </w:r>
    </w:p>
    <w:p w14:paraId="67B848B5" w14:textId="77777777" w:rsidR="005D70FC" w:rsidRDefault="005D70FC" w:rsidP="005D70FC">
      <w:pPr>
        <w:pStyle w:val="SourceCode"/>
      </w:pPr>
      <w:r>
        <w:rPr>
          <w:rStyle w:val="VerbatimChar"/>
        </w:rPr>
        <w:t xml:space="preserve">$ lspci | grep -i nvidia </w:t>
      </w:r>
      <w:r>
        <w:br/>
      </w:r>
      <w:r>
        <w:rPr>
          <w:rStyle w:val="VerbatimChar"/>
        </w:rPr>
        <w:t>83:00.0 3D controller: NVIDIA Corporation GK210GL [Tesla K80] (rev a1)</w:t>
      </w:r>
      <w:r>
        <w:br/>
      </w:r>
      <w:r>
        <w:rPr>
          <w:rStyle w:val="VerbatimChar"/>
        </w:rPr>
        <w:t>84:00.0 3D controller: NVIDIA Corporation GK210GL [Tesla K80] (rev a1)</w:t>
      </w:r>
    </w:p>
    <w:p w14:paraId="23CA3EAB" w14:textId="77777777" w:rsidR="005D70FC" w:rsidRDefault="005D70FC" w:rsidP="005D70FC">
      <w:pPr>
        <w:pStyle w:val="4"/>
        <w:rPr>
          <w:lang w:eastAsia="zh-CN"/>
        </w:rPr>
      </w:pPr>
      <w:bookmarkStart w:id="174" w:name="在nvidia开发者社区中下载软件包并安装"/>
      <w:bookmarkEnd w:id="174"/>
      <w:r>
        <w:rPr>
          <w:lang w:eastAsia="zh-CN"/>
        </w:rPr>
        <w:t>3.2 在nvidia开发者社区中下载软件包并安装</w:t>
      </w:r>
    </w:p>
    <w:p w14:paraId="20D2E3B7" w14:textId="77777777" w:rsidR="005D70FC" w:rsidRDefault="005D70FC" w:rsidP="005D70FC">
      <w:pPr>
        <w:pStyle w:val="Figure"/>
      </w:pPr>
      <w:r>
        <w:rPr>
          <w:noProof/>
          <w:lang w:eastAsia="zh-CN"/>
        </w:rPr>
        <w:drawing>
          <wp:inline distT="0" distB="0" distL="0" distR="0" wp14:anchorId="448B2763" wp14:editId="2972E718">
            <wp:extent cx="5334000" cy="4240362"/>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picture/cuda/download.png"/>
                    <pic:cNvPicPr>
                      <a:picLocks noChangeAspect="1" noChangeArrowheads="1"/>
                    </pic:cNvPicPr>
                  </pic:nvPicPr>
                  <pic:blipFill>
                    <a:blip r:embed="rId52"/>
                    <a:stretch>
                      <a:fillRect/>
                    </a:stretch>
                  </pic:blipFill>
                  <pic:spPr bwMode="auto">
                    <a:xfrm>
                      <a:off x="0" y="0"/>
                      <a:ext cx="5334000" cy="4240362"/>
                    </a:xfrm>
                    <a:prstGeom prst="rect">
                      <a:avLst/>
                    </a:prstGeom>
                    <a:noFill/>
                    <a:ln w="9525">
                      <a:noFill/>
                      <a:headEnd/>
                      <a:tailEnd/>
                    </a:ln>
                  </pic:spPr>
                </pic:pic>
              </a:graphicData>
            </a:graphic>
          </wp:inline>
        </w:drawing>
      </w:r>
    </w:p>
    <w:p w14:paraId="5576A2CB" w14:textId="77777777" w:rsidR="005D70FC" w:rsidRDefault="005D70FC" w:rsidP="005D70FC">
      <w:pPr>
        <w:pStyle w:val="4"/>
      </w:pPr>
      <w:bookmarkStart w:id="175" w:name="环境变量-2"/>
      <w:bookmarkEnd w:id="175"/>
      <w:r>
        <w:t>3.3 环境变量</w:t>
      </w:r>
    </w:p>
    <w:p w14:paraId="4350323E" w14:textId="77777777" w:rsidR="005D70FC" w:rsidRDefault="005D70FC" w:rsidP="005D70FC">
      <w:pPr>
        <w:pStyle w:val="FirstParagraph"/>
      </w:pPr>
      <w:r>
        <w:t>将环境变量添加至 /etc/profile 中</w:t>
      </w:r>
    </w:p>
    <w:p w14:paraId="76A44EF5" w14:textId="77777777" w:rsidR="005D70FC" w:rsidRDefault="005D70FC" w:rsidP="005D70FC">
      <w:pPr>
        <w:pStyle w:val="SourceCode"/>
      </w:pPr>
      <w:r>
        <w:rPr>
          <w:rStyle w:val="VerbatimChar"/>
        </w:rPr>
        <w:t>$ export LD_LIBRARY_PATH=/usr/local/cuda-8.0/lib64:$LD_LIBRARY_PATH</w:t>
      </w:r>
      <w:r>
        <w:br/>
      </w:r>
      <w:r>
        <w:rPr>
          <w:rStyle w:val="VerbatimChar"/>
        </w:rPr>
        <w:t>$ export PATH=/usr/local/cuda-8.0/bin:$PATH</w:t>
      </w:r>
    </w:p>
    <w:p w14:paraId="1876166D" w14:textId="77777777" w:rsidR="005D70FC" w:rsidRDefault="005D70FC" w:rsidP="005D70FC">
      <w:pPr>
        <w:pStyle w:val="4"/>
      </w:pPr>
      <w:bookmarkStart w:id="176" w:name="查看gpu使用情况"/>
      <w:bookmarkEnd w:id="176"/>
      <w:r>
        <w:lastRenderedPageBreak/>
        <w:t>3.4 查看GPU使用情况</w:t>
      </w:r>
    </w:p>
    <w:p w14:paraId="05470C2C" w14:textId="77777777" w:rsidR="005D70FC" w:rsidRPr="00115EE9" w:rsidRDefault="005D70FC" w:rsidP="005D70FC">
      <w:pPr>
        <w:pStyle w:val="SourceCode"/>
        <w:rPr>
          <w:sz w:val="18"/>
        </w:rPr>
      </w:pPr>
      <w:r>
        <w:rPr>
          <w:rStyle w:val="VerbatimChar"/>
        </w:rPr>
        <w:t>$ nvidia-smi</w:t>
      </w:r>
      <w:r>
        <w:br/>
      </w:r>
      <w:r>
        <w:br/>
      </w:r>
      <w:r w:rsidRPr="00115EE9">
        <w:rPr>
          <w:rStyle w:val="VerbatimChar"/>
          <w:sz w:val="18"/>
        </w:rPr>
        <w:t xml:space="preserve">Tue May 23 15:02:42 2017       </w:t>
      </w:r>
      <w:r w:rsidRPr="00115EE9">
        <w:rPr>
          <w:sz w:val="18"/>
        </w:rPr>
        <w:br/>
      </w:r>
      <w:r w:rsidRPr="00115EE9">
        <w:rPr>
          <w:rStyle w:val="VerbatimChar"/>
          <w:sz w:val="18"/>
        </w:rPr>
        <w:t>+-----------------------------------------------------------------------------+</w:t>
      </w:r>
      <w:r w:rsidRPr="00115EE9">
        <w:rPr>
          <w:sz w:val="18"/>
        </w:rPr>
        <w:br/>
      </w:r>
      <w:r w:rsidRPr="00115EE9">
        <w:rPr>
          <w:rStyle w:val="VerbatimChar"/>
          <w:sz w:val="18"/>
        </w:rPr>
        <w:t>| NVIDIA-SMI 375.26                 Driver Version: 375.26                    |</w:t>
      </w:r>
      <w:r w:rsidRPr="00115EE9">
        <w:rPr>
          <w:sz w:val="18"/>
        </w:rPr>
        <w:br/>
      </w:r>
      <w:r w:rsidRPr="00115EE9">
        <w:rPr>
          <w:rStyle w:val="VerbatimChar"/>
          <w:sz w:val="18"/>
        </w:rPr>
        <w:t>|-------------------------------+----------------------+----------------------+</w:t>
      </w:r>
      <w:r w:rsidRPr="00115EE9">
        <w:rPr>
          <w:sz w:val="18"/>
        </w:rPr>
        <w:br/>
      </w:r>
      <w:r w:rsidRPr="00115EE9">
        <w:rPr>
          <w:rStyle w:val="VerbatimChar"/>
          <w:sz w:val="18"/>
        </w:rPr>
        <w:t>| GPU  Name        Persistence-M| Bus-Id        Disp.A | Volatile Uncorr. ECC |</w:t>
      </w:r>
      <w:r w:rsidRPr="00115EE9">
        <w:rPr>
          <w:sz w:val="18"/>
        </w:rPr>
        <w:br/>
      </w:r>
      <w:r w:rsidRPr="00115EE9">
        <w:rPr>
          <w:rStyle w:val="VerbatimChar"/>
          <w:sz w:val="18"/>
        </w:rPr>
        <w:t>| Fan  Temp  Perf  Pwr:Usage/Cap|         Memory-Usage | GPU-Util  Compute M. |</w:t>
      </w:r>
      <w:r w:rsidRPr="00115EE9">
        <w:rPr>
          <w:sz w:val="18"/>
        </w:rPr>
        <w:br/>
      </w:r>
      <w:r w:rsidRPr="00115EE9">
        <w:rPr>
          <w:rStyle w:val="VerbatimChar"/>
          <w:sz w:val="18"/>
        </w:rPr>
        <w:t>|===============================+======================+======================|</w:t>
      </w:r>
      <w:r w:rsidRPr="00115EE9">
        <w:rPr>
          <w:sz w:val="18"/>
        </w:rPr>
        <w:br/>
      </w:r>
      <w:r w:rsidRPr="00115EE9">
        <w:rPr>
          <w:rStyle w:val="VerbatimChar"/>
          <w:sz w:val="18"/>
        </w:rPr>
        <w:t>|   0  Tesla K80           Off  | 0000:83:00.0     Off |                  Off |</w:t>
      </w:r>
      <w:r w:rsidRPr="00115EE9">
        <w:rPr>
          <w:sz w:val="18"/>
        </w:rPr>
        <w:br/>
      </w:r>
      <w:r w:rsidRPr="00115EE9">
        <w:rPr>
          <w:rStyle w:val="VerbatimChar"/>
          <w:sz w:val="18"/>
        </w:rPr>
        <w:t>| N/A   70C    P0   113W / 149W |   3942MiB / 12205MiB |     81%      Default |</w:t>
      </w:r>
      <w:r w:rsidRPr="00115EE9">
        <w:rPr>
          <w:sz w:val="18"/>
        </w:rPr>
        <w:br/>
      </w:r>
      <w:r w:rsidRPr="00115EE9">
        <w:rPr>
          <w:rStyle w:val="VerbatimChar"/>
          <w:sz w:val="18"/>
        </w:rPr>
        <w:t>+-------------------------------+----------------------+----------------------+</w:t>
      </w:r>
      <w:r w:rsidRPr="00115EE9">
        <w:rPr>
          <w:sz w:val="18"/>
        </w:rPr>
        <w:br/>
      </w:r>
      <w:r w:rsidRPr="00115EE9">
        <w:rPr>
          <w:rStyle w:val="VerbatimChar"/>
          <w:sz w:val="18"/>
        </w:rPr>
        <w:t>|   1  Tesla K80           Off  | 0000:84:00.0     Off |                  Off |</w:t>
      </w:r>
      <w:r w:rsidRPr="00115EE9">
        <w:rPr>
          <w:sz w:val="18"/>
        </w:rPr>
        <w:br/>
      </w:r>
      <w:r w:rsidRPr="00115EE9">
        <w:rPr>
          <w:rStyle w:val="VerbatimChar"/>
          <w:sz w:val="18"/>
        </w:rPr>
        <w:t>| N/A   58C    P0   125W / 149W |   3942MiB / 12205MiB |     80%      Default |</w:t>
      </w:r>
      <w:r w:rsidRPr="00115EE9">
        <w:rPr>
          <w:sz w:val="18"/>
        </w:rPr>
        <w:br/>
      </w:r>
      <w:r w:rsidRPr="00115EE9">
        <w:rPr>
          <w:rStyle w:val="VerbatimChar"/>
          <w:sz w:val="18"/>
        </w:rPr>
        <w:t>+-------------------------------+----------------------+----------------------+</w:t>
      </w:r>
      <w:r w:rsidRPr="00115EE9">
        <w:rPr>
          <w:sz w:val="18"/>
        </w:rPr>
        <w:br/>
      </w:r>
      <w:r w:rsidRPr="00115EE9">
        <w:rPr>
          <w:rStyle w:val="VerbatimChar"/>
          <w:sz w:val="18"/>
        </w:rPr>
        <w:t xml:space="preserve">                                                                               </w:t>
      </w:r>
      <w:r w:rsidRPr="00115EE9">
        <w:rPr>
          <w:sz w:val="18"/>
        </w:rPr>
        <w:br/>
      </w:r>
      <w:r w:rsidRPr="00115EE9">
        <w:rPr>
          <w:rStyle w:val="VerbatimChar"/>
          <w:sz w:val="18"/>
        </w:rPr>
        <w:t>+-----------------------------------------------------------------------------+</w:t>
      </w:r>
      <w:r w:rsidRPr="00115EE9">
        <w:rPr>
          <w:sz w:val="18"/>
        </w:rPr>
        <w:br/>
      </w:r>
      <w:r w:rsidRPr="00115EE9">
        <w:rPr>
          <w:rStyle w:val="VerbatimChar"/>
          <w:sz w:val="18"/>
        </w:rPr>
        <w:t>| Processes:                                                       GPU Memory |</w:t>
      </w:r>
      <w:r w:rsidRPr="00115EE9">
        <w:rPr>
          <w:sz w:val="18"/>
        </w:rPr>
        <w:br/>
      </w:r>
      <w:r w:rsidRPr="00115EE9">
        <w:rPr>
          <w:rStyle w:val="VerbatimChar"/>
          <w:sz w:val="18"/>
        </w:rPr>
        <w:t>|  GPU       PID  Type  Process name                               Usage      |</w:t>
      </w:r>
      <w:r w:rsidRPr="00115EE9">
        <w:rPr>
          <w:sz w:val="18"/>
        </w:rPr>
        <w:br/>
      </w:r>
      <w:r w:rsidRPr="00115EE9">
        <w:rPr>
          <w:rStyle w:val="VerbatimChar"/>
          <w:sz w:val="18"/>
        </w:rPr>
        <w:t>|=============================================================================|</w:t>
      </w:r>
      <w:r w:rsidRPr="00115EE9">
        <w:rPr>
          <w:sz w:val="18"/>
        </w:rPr>
        <w:br/>
      </w:r>
      <w:r w:rsidRPr="00115EE9">
        <w:rPr>
          <w:rStyle w:val="VerbatimChar"/>
          <w:sz w:val="18"/>
        </w:rPr>
        <w:t>|    0     21271    C   ./mini_dft                                    3940MiB |</w:t>
      </w:r>
      <w:r w:rsidRPr="00115EE9">
        <w:rPr>
          <w:sz w:val="18"/>
        </w:rPr>
        <w:br/>
      </w:r>
      <w:r w:rsidRPr="00115EE9">
        <w:rPr>
          <w:rStyle w:val="VerbatimChar"/>
          <w:sz w:val="18"/>
        </w:rPr>
        <w:t>|    1     21272    C   ./mini_dft                                    3940MiB |</w:t>
      </w:r>
      <w:r w:rsidRPr="00115EE9">
        <w:rPr>
          <w:sz w:val="18"/>
        </w:rPr>
        <w:br/>
      </w:r>
      <w:r w:rsidRPr="00115EE9">
        <w:rPr>
          <w:rStyle w:val="VerbatimChar"/>
          <w:sz w:val="18"/>
        </w:rPr>
        <w:t>+-----------------------------------------------------------------------------+</w:t>
      </w:r>
    </w:p>
    <w:p w14:paraId="11AAACC8" w14:textId="77777777" w:rsidR="005D70FC" w:rsidRDefault="005D70FC" w:rsidP="005D70FC">
      <w:pPr>
        <w:pStyle w:val="3"/>
        <w:rPr>
          <w:lang w:eastAsia="zh-CN"/>
        </w:rPr>
      </w:pPr>
      <w:bookmarkStart w:id="177" w:name="rapl"/>
      <w:bookmarkStart w:id="178" w:name="_Toc483318270"/>
      <w:bookmarkEnd w:id="177"/>
      <w:r>
        <w:rPr>
          <w:lang w:eastAsia="zh-CN"/>
        </w:rPr>
        <w:t>4. RAPL</w:t>
      </w:r>
      <w:bookmarkEnd w:id="178"/>
    </w:p>
    <w:p w14:paraId="5BB3425B" w14:textId="77777777" w:rsidR="005D70FC" w:rsidRDefault="005D70FC" w:rsidP="005D70FC">
      <w:pPr>
        <w:pStyle w:val="FirstParagraph"/>
        <w:rPr>
          <w:lang w:eastAsia="zh-CN"/>
        </w:rPr>
      </w:pPr>
      <w:r>
        <w:rPr>
          <w:lang w:eastAsia="zh-CN"/>
        </w:rPr>
        <w:t>RAPL是CPU的功耗控制工具，其通过动态调整CPU频率来控制CPU的最高功率。</w:t>
      </w:r>
    </w:p>
    <w:p w14:paraId="070584C3" w14:textId="77777777" w:rsidR="005D70FC" w:rsidRDefault="005D70FC" w:rsidP="005D70FC">
      <w:pPr>
        <w:pStyle w:val="4"/>
      </w:pPr>
      <w:bookmarkStart w:id="179" w:name="查看cpu功耗信息"/>
      <w:bookmarkEnd w:id="179"/>
      <w:r>
        <w:t>4.1 查看CPU功耗信息</w:t>
      </w:r>
    </w:p>
    <w:p w14:paraId="79C2EF4C" w14:textId="77777777" w:rsidR="005D70FC" w:rsidRPr="00115EE9" w:rsidRDefault="005D70FC" w:rsidP="005D70FC">
      <w:pPr>
        <w:pStyle w:val="SourceCode"/>
        <w:rPr>
          <w:sz w:val="10"/>
        </w:rPr>
      </w:pPr>
      <w:r>
        <w:rPr>
          <w:rStyle w:val="VerbatimChar"/>
        </w:rPr>
        <w:t>$ turbostat -i 1</w:t>
      </w:r>
      <w:r>
        <w:br/>
      </w:r>
      <w:r>
        <w:br/>
      </w:r>
      <w:r w:rsidRPr="00115EE9">
        <w:rPr>
          <w:rStyle w:val="VerbatimChar"/>
          <w:sz w:val="10"/>
        </w:rPr>
        <w:t>0.002701 sec</w:t>
      </w:r>
      <w:r w:rsidRPr="00115EE9">
        <w:rPr>
          <w:sz w:val="10"/>
        </w:rPr>
        <w:br/>
      </w:r>
      <w:r w:rsidRPr="00115EE9">
        <w:rPr>
          <w:rStyle w:val="VerbatimChar"/>
          <w:sz w:val="10"/>
        </w:rPr>
        <w:t xml:space="preserve">     CPU Avg_MHz   %Busy Bzy_MHz TSC_MHz     SMI  CPU%c1  CPU%c3  CPU%c6  CPU%c7 CoreTmp  PkgTmp Pkg%pc2 Pkg%pc3 Pkg%pc6 PkgWatt RAMWatt   PKG_%   RAM_%</w:t>
      </w:r>
      <w:r w:rsidRPr="00115EE9">
        <w:rPr>
          <w:sz w:val="10"/>
        </w:rPr>
        <w:br/>
      </w:r>
      <w:r w:rsidRPr="00115EE9">
        <w:rPr>
          <w:rStyle w:val="VerbatimChar"/>
          <w:sz w:val="10"/>
        </w:rPr>
        <w:t xml:space="preserve">       -      89    7.18    1216    2539       0   30.26    3.14   59.42    0.00      43      48   25.74    0.00    0.00   43.50    9.68    0.00    0.00</w:t>
      </w:r>
      <w:r w:rsidRPr="00115EE9">
        <w:rPr>
          <w:sz w:val="10"/>
        </w:rPr>
        <w:br/>
      </w:r>
      <w:r w:rsidRPr="00115EE9">
        <w:rPr>
          <w:rStyle w:val="VerbatimChar"/>
          <w:sz w:val="10"/>
        </w:rPr>
        <w:t xml:space="preserve">       0      98    7.96    1195    2572       0   27.03    0.00   65.01    0.00      38      45   25.28    0.00    0.00   18.40    5.58    0.00    0.00</w:t>
      </w:r>
      <w:r w:rsidRPr="00115EE9">
        <w:rPr>
          <w:sz w:val="10"/>
        </w:rPr>
        <w:br/>
      </w:r>
      <w:r w:rsidRPr="00115EE9">
        <w:rPr>
          <w:rStyle w:val="VerbatimChar"/>
          <w:sz w:val="10"/>
        </w:rPr>
        <w:t xml:space="preserve">       1     119    9.47    1219    2584       0   28.75    0.00   61.78    0.00      41</w:t>
      </w:r>
      <w:r w:rsidRPr="00115EE9">
        <w:rPr>
          <w:sz w:val="10"/>
        </w:rPr>
        <w:br/>
      </w:r>
      <w:r w:rsidRPr="00115EE9">
        <w:rPr>
          <w:rStyle w:val="VerbatimChar"/>
          <w:sz w:val="10"/>
        </w:rPr>
        <w:t xml:space="preserve">       2     145   11.72    1199    2574       0   29.63   12.31   46.35    0.00      40</w:t>
      </w:r>
      <w:r w:rsidRPr="00115EE9">
        <w:rPr>
          <w:sz w:val="10"/>
        </w:rPr>
        <w:br/>
      </w:r>
      <w:r w:rsidRPr="00115EE9">
        <w:rPr>
          <w:rStyle w:val="VerbatimChar"/>
          <w:sz w:val="10"/>
        </w:rPr>
        <w:t xml:space="preserve">       3     105    8.52    1200    2562       0   25.53   10.98   54.96    0.00      43</w:t>
      </w:r>
      <w:r w:rsidRPr="00115EE9">
        <w:rPr>
          <w:sz w:val="10"/>
        </w:rPr>
        <w:br/>
      </w:r>
      <w:r w:rsidRPr="00115EE9">
        <w:rPr>
          <w:rStyle w:val="VerbatimChar"/>
          <w:sz w:val="10"/>
        </w:rPr>
        <w:t xml:space="preserve">       4      95    7.52    1238    2550       0   35.52    0.00   56.97    0.00      41</w:t>
      </w:r>
      <w:r w:rsidRPr="00115EE9">
        <w:rPr>
          <w:sz w:val="10"/>
        </w:rPr>
        <w:br/>
      </w:r>
      <w:r w:rsidRPr="00115EE9">
        <w:rPr>
          <w:rStyle w:val="VerbatimChar"/>
          <w:sz w:val="10"/>
        </w:rPr>
        <w:t xml:space="preserve">       5      65    5.35    1200    2548       0   31.44    4.72   58.49    0.00      37</w:t>
      </w:r>
      <w:r w:rsidRPr="00115EE9">
        <w:rPr>
          <w:sz w:val="10"/>
        </w:rPr>
        <w:br/>
      </w:r>
      <w:r w:rsidRPr="00115EE9">
        <w:rPr>
          <w:rStyle w:val="VerbatimChar"/>
          <w:sz w:val="10"/>
        </w:rPr>
        <w:t xml:space="preserve">       6      66    5.39    1199    2547       0   33.05    3.07   58.49    0.00      38</w:t>
      </w:r>
      <w:r w:rsidRPr="00115EE9">
        <w:rPr>
          <w:sz w:val="10"/>
        </w:rPr>
        <w:br/>
      </w:r>
      <w:r w:rsidRPr="00115EE9">
        <w:rPr>
          <w:rStyle w:val="VerbatimChar"/>
          <w:sz w:val="10"/>
        </w:rPr>
        <w:t xml:space="preserve">       7      74    6.02    1200    2544       0   33.09    1.37   59.52    0.00      40</w:t>
      </w:r>
      <w:r w:rsidRPr="00115EE9">
        <w:rPr>
          <w:sz w:val="10"/>
        </w:rPr>
        <w:br/>
      </w:r>
      <w:r w:rsidRPr="00115EE9">
        <w:rPr>
          <w:rStyle w:val="VerbatimChar"/>
          <w:sz w:val="10"/>
        </w:rPr>
        <w:t xml:space="preserve">       8      74    6.01    1215    2542       0   33.10    3.51   57.39    0.00      38</w:t>
      </w:r>
      <w:r w:rsidRPr="00115EE9">
        <w:rPr>
          <w:sz w:val="10"/>
        </w:rPr>
        <w:br/>
      </w:r>
      <w:r w:rsidRPr="00115EE9">
        <w:rPr>
          <w:rStyle w:val="VerbatimChar"/>
          <w:sz w:val="10"/>
        </w:rPr>
        <w:t xml:space="preserve">       9     100    7.90    1244    2537       0   30.90    1.86   59.34    0.00      38</w:t>
      </w:r>
      <w:r w:rsidRPr="00115EE9">
        <w:rPr>
          <w:sz w:val="10"/>
        </w:rPr>
        <w:br/>
      </w:r>
      <w:r w:rsidRPr="00115EE9">
        <w:rPr>
          <w:rStyle w:val="VerbatimChar"/>
          <w:sz w:val="10"/>
        </w:rPr>
        <w:t xml:space="preserve">      10      72    5.91    1201    2536       0   29.84    0.00   64.25    0.00      40</w:t>
      </w:r>
      <w:r w:rsidRPr="00115EE9">
        <w:rPr>
          <w:sz w:val="10"/>
        </w:rPr>
        <w:br/>
      </w:r>
      <w:r w:rsidRPr="00115EE9">
        <w:rPr>
          <w:rStyle w:val="VerbatimChar"/>
          <w:sz w:val="10"/>
        </w:rPr>
        <w:t xml:space="preserve">      11      69    5.39    1273    2532       0   27.91    0.00   66.70    0.00      39</w:t>
      </w:r>
      <w:r w:rsidRPr="00115EE9">
        <w:rPr>
          <w:sz w:val="10"/>
        </w:rPr>
        <w:br/>
      </w:r>
      <w:r w:rsidRPr="00115EE9">
        <w:rPr>
          <w:rStyle w:val="VerbatimChar"/>
          <w:sz w:val="10"/>
        </w:rPr>
        <w:t xml:space="preserve">      12      91    7.45    1199    2547       0   28.14   12.70   51.71    0.00      38      48   25.78    0.00    0.00   25.11    4.09    0.00    0.00</w:t>
      </w:r>
      <w:r w:rsidRPr="00115EE9">
        <w:rPr>
          <w:sz w:val="10"/>
        </w:rPr>
        <w:br/>
      </w:r>
      <w:r w:rsidRPr="00115EE9">
        <w:rPr>
          <w:rStyle w:val="VerbatimChar"/>
          <w:sz w:val="10"/>
        </w:rPr>
        <w:t xml:space="preserve">      13      66    5.30    1226    2546       0   27.75   10.88   56.06    0.00      41</w:t>
      </w:r>
      <w:r w:rsidRPr="00115EE9">
        <w:rPr>
          <w:sz w:val="10"/>
        </w:rPr>
        <w:br/>
      </w:r>
      <w:r w:rsidRPr="00115EE9">
        <w:rPr>
          <w:rStyle w:val="VerbatimChar"/>
          <w:sz w:val="10"/>
        </w:rPr>
        <w:t xml:space="preserve">      14      71    5.57    1254    2533       0   30.28    0.00   64.15    0.00      41</w:t>
      </w:r>
      <w:r w:rsidRPr="00115EE9">
        <w:rPr>
          <w:sz w:val="10"/>
        </w:rPr>
        <w:br/>
      </w:r>
      <w:r w:rsidRPr="00115EE9">
        <w:rPr>
          <w:rStyle w:val="VerbatimChar"/>
          <w:sz w:val="10"/>
        </w:rPr>
        <w:t xml:space="preserve">      15      70    5.76    1200    2530       0   33.03    0.00   61.21    0.00      43</w:t>
      </w:r>
      <w:r w:rsidRPr="00115EE9">
        <w:rPr>
          <w:sz w:val="10"/>
        </w:rPr>
        <w:br/>
      </w:r>
      <w:r w:rsidRPr="00115EE9">
        <w:rPr>
          <w:rStyle w:val="VerbatimChar"/>
          <w:sz w:val="10"/>
        </w:rPr>
        <w:t xml:space="preserve">      16      92    7.03    1297    2526       0   33.50    2.85   56.62    0.00      39</w:t>
      </w:r>
      <w:r w:rsidRPr="00115EE9">
        <w:rPr>
          <w:sz w:val="10"/>
        </w:rPr>
        <w:br/>
      </w:r>
      <w:r w:rsidRPr="00115EE9">
        <w:rPr>
          <w:rStyle w:val="VerbatimChar"/>
          <w:sz w:val="10"/>
        </w:rPr>
        <w:t xml:space="preserve">      17      67    5.48    1202    2530       0   34.73    5.15   54.64    0.00      42</w:t>
      </w:r>
      <w:r w:rsidRPr="00115EE9">
        <w:rPr>
          <w:sz w:val="10"/>
        </w:rPr>
        <w:br/>
      </w:r>
      <w:r w:rsidRPr="00115EE9">
        <w:rPr>
          <w:rStyle w:val="VerbatimChar"/>
          <w:sz w:val="10"/>
        </w:rPr>
        <w:t xml:space="preserve">      18      77    6.35    1198    2530       0   34.08    3.58   55.99    0.00      41</w:t>
      </w:r>
      <w:r w:rsidRPr="00115EE9">
        <w:rPr>
          <w:sz w:val="10"/>
        </w:rPr>
        <w:br/>
      </w:r>
      <w:r w:rsidRPr="00115EE9">
        <w:rPr>
          <w:rStyle w:val="VerbatimChar"/>
          <w:sz w:val="10"/>
        </w:rPr>
        <w:t xml:space="preserve">      19      64    5.17    1227    2529       0   30.65    1.97   62.22    0.00      43</w:t>
      </w:r>
      <w:r w:rsidRPr="00115EE9">
        <w:rPr>
          <w:sz w:val="10"/>
        </w:rPr>
        <w:br/>
      </w:r>
      <w:r w:rsidRPr="00115EE9">
        <w:rPr>
          <w:rStyle w:val="VerbatimChar"/>
          <w:sz w:val="10"/>
        </w:rPr>
        <w:t xml:space="preserve">      20      64    5.28    1201    2525       0   29.36    0.00   65.37    0.00      41</w:t>
      </w:r>
      <w:r w:rsidRPr="00115EE9">
        <w:rPr>
          <w:sz w:val="10"/>
        </w:rPr>
        <w:br/>
      </w:r>
      <w:r w:rsidRPr="00115EE9">
        <w:rPr>
          <w:rStyle w:val="VerbatimChar"/>
          <w:sz w:val="10"/>
        </w:rPr>
        <w:t xml:space="preserve">      21      74    6.15    1201    2518       0   27.66    0.00   66.19    0.00      40</w:t>
      </w:r>
      <w:r w:rsidRPr="00115EE9">
        <w:rPr>
          <w:sz w:val="10"/>
        </w:rPr>
        <w:br/>
      </w:r>
      <w:r w:rsidRPr="00115EE9">
        <w:rPr>
          <w:rStyle w:val="VerbatimChar"/>
          <w:sz w:val="10"/>
        </w:rPr>
        <w:t xml:space="preserve">      22      63    5.25    1202    2507       0   26.06    0.00   68.68    0.00      40</w:t>
      </w:r>
      <w:r w:rsidRPr="00115EE9">
        <w:rPr>
          <w:sz w:val="10"/>
        </w:rPr>
        <w:br/>
      </w:r>
      <w:r w:rsidRPr="00115EE9">
        <w:rPr>
          <w:rStyle w:val="VerbatimChar"/>
          <w:sz w:val="10"/>
        </w:rPr>
        <w:t xml:space="preserve">      23     248   20.45    1216    2495       0   25.20    0.00   54.35    0.00      39</w:t>
      </w:r>
    </w:p>
    <w:p w14:paraId="46633B3B" w14:textId="77777777" w:rsidR="005D70FC" w:rsidRDefault="005D70FC" w:rsidP="005D70FC">
      <w:pPr>
        <w:numPr>
          <w:ilvl w:val="0"/>
          <w:numId w:val="7"/>
        </w:numPr>
        <w:rPr>
          <w:lang w:eastAsia="zh-CN"/>
        </w:rPr>
      </w:pPr>
      <w:r>
        <w:rPr>
          <w:lang w:eastAsia="zh-CN"/>
        </w:rPr>
        <w:t>Busy_MHZ: CPU忙碌时的平均时钟频率（处于“c0”状态）。</w:t>
      </w:r>
    </w:p>
    <w:p w14:paraId="67E433C0" w14:textId="77777777" w:rsidR="005D70FC" w:rsidRDefault="005D70FC" w:rsidP="005D70FC">
      <w:pPr>
        <w:numPr>
          <w:ilvl w:val="0"/>
          <w:numId w:val="7"/>
        </w:numPr>
        <w:rPr>
          <w:lang w:eastAsia="zh-CN"/>
        </w:rPr>
      </w:pPr>
      <w:r>
        <w:rPr>
          <w:lang w:eastAsia="zh-CN"/>
        </w:rPr>
        <w:lastRenderedPageBreak/>
        <w:t>CPU%c1: CPU处于c1状态的时间占比</w:t>
      </w:r>
    </w:p>
    <w:p w14:paraId="38A24D7A" w14:textId="77777777" w:rsidR="005D70FC" w:rsidRDefault="005D70FC" w:rsidP="005D70FC">
      <w:pPr>
        <w:numPr>
          <w:ilvl w:val="0"/>
          <w:numId w:val="7"/>
        </w:numPr>
        <w:rPr>
          <w:lang w:eastAsia="zh-CN"/>
        </w:rPr>
      </w:pPr>
      <w:r>
        <w:rPr>
          <w:lang w:eastAsia="zh-CN"/>
        </w:rPr>
        <w:t>CPU%c3: CPU处于c3状态的时间占比</w:t>
      </w:r>
    </w:p>
    <w:p w14:paraId="45831D68" w14:textId="77777777" w:rsidR="005D70FC" w:rsidRDefault="005D70FC" w:rsidP="005D70FC">
      <w:pPr>
        <w:numPr>
          <w:ilvl w:val="0"/>
          <w:numId w:val="7"/>
        </w:numPr>
        <w:rPr>
          <w:lang w:eastAsia="zh-CN"/>
        </w:rPr>
      </w:pPr>
      <w:r>
        <w:rPr>
          <w:lang w:eastAsia="zh-CN"/>
        </w:rPr>
        <w:t>CPU%c6: CPU处于c6状态的时间占比</w:t>
      </w:r>
    </w:p>
    <w:p w14:paraId="520C01B0" w14:textId="77777777" w:rsidR="005D70FC" w:rsidRDefault="005D70FC" w:rsidP="005D70FC">
      <w:pPr>
        <w:numPr>
          <w:ilvl w:val="0"/>
          <w:numId w:val="7"/>
        </w:numPr>
        <w:rPr>
          <w:lang w:eastAsia="zh-CN"/>
        </w:rPr>
      </w:pPr>
      <w:r>
        <w:rPr>
          <w:lang w:eastAsia="zh-CN"/>
        </w:rPr>
        <w:t>CPU%c7: CPU处于c7状态的时间占比</w:t>
      </w:r>
    </w:p>
    <w:p w14:paraId="31A98DC9" w14:textId="77777777" w:rsidR="005D70FC" w:rsidRDefault="005D70FC" w:rsidP="005D70FC">
      <w:pPr>
        <w:numPr>
          <w:ilvl w:val="0"/>
          <w:numId w:val="7"/>
        </w:numPr>
      </w:pPr>
      <w:r>
        <w:t>PkgTmp: CPU温度</w:t>
      </w:r>
    </w:p>
    <w:p w14:paraId="50B1317C" w14:textId="77777777" w:rsidR="005D70FC" w:rsidRDefault="005D70FC" w:rsidP="005D70FC">
      <w:pPr>
        <w:numPr>
          <w:ilvl w:val="0"/>
          <w:numId w:val="7"/>
        </w:numPr>
      </w:pPr>
      <w:r>
        <w:t>PkgWatt: CPU功率</w:t>
      </w:r>
    </w:p>
    <w:p w14:paraId="38C4373E" w14:textId="77777777" w:rsidR="005D70FC" w:rsidRDefault="005D70FC" w:rsidP="005D70FC">
      <w:pPr>
        <w:numPr>
          <w:ilvl w:val="0"/>
          <w:numId w:val="7"/>
        </w:numPr>
      </w:pPr>
      <w:r>
        <w:t>RAMWatt: 内存功率</w:t>
      </w:r>
    </w:p>
    <w:p w14:paraId="5A880D27" w14:textId="77777777" w:rsidR="005D70FC" w:rsidRDefault="005D70FC" w:rsidP="005D70FC">
      <w:pPr>
        <w:pStyle w:val="4"/>
      </w:pPr>
      <w:bookmarkStart w:id="180" w:name="重新编译"/>
      <w:bookmarkEnd w:id="180"/>
      <w:r>
        <w:t>4.2 重新编译</w:t>
      </w:r>
    </w:p>
    <w:p w14:paraId="306D83E2" w14:textId="77777777" w:rsidR="005D70FC" w:rsidRDefault="005D70FC" w:rsidP="005D70FC">
      <w:pPr>
        <w:numPr>
          <w:ilvl w:val="0"/>
          <w:numId w:val="7"/>
        </w:numPr>
      </w:pPr>
      <w:r>
        <w:t>修改 RaplSetPowerSeprate.c</w:t>
      </w:r>
    </w:p>
    <w:p w14:paraId="74695276" w14:textId="77777777" w:rsidR="005D70FC" w:rsidRDefault="005D70FC" w:rsidP="005D70FC">
      <w:pPr>
        <w:pStyle w:val="SourceCode"/>
      </w:pPr>
      <w:r>
        <w:rPr>
          <w:rStyle w:val="VerbatimChar"/>
        </w:rPr>
        <w:t>int main(int argc, char **argv) {</w:t>
      </w:r>
      <w:r>
        <w:br/>
      </w:r>
      <w:r>
        <w:rPr>
          <w:rStyle w:val="VerbatimChar"/>
        </w:rPr>
        <w:t xml:space="preserve">  int fd1,fd2;</w:t>
      </w:r>
      <w:r>
        <w:br/>
      </w:r>
      <w:r>
        <w:rPr>
          <w:rStyle w:val="VerbatimChar"/>
        </w:rPr>
        <w:t xml:space="preserve">  int core1=0;</w:t>
      </w:r>
      <w:r>
        <w:br/>
      </w:r>
      <w:r>
        <w:br/>
      </w:r>
      <w:r>
        <w:rPr>
          <w:rStyle w:val="VerbatimChar"/>
        </w:rPr>
        <w:t xml:space="preserve">  int core2=12; //@@ lq: core 2 is the first index of second CPU package.(number of one CPU cores)  Example: for E5-2680v4 is 14</w:t>
      </w:r>
    </w:p>
    <w:p w14:paraId="078D5F26" w14:textId="77777777" w:rsidR="005D70FC" w:rsidRDefault="005D70FC" w:rsidP="005D70FC">
      <w:pPr>
        <w:numPr>
          <w:ilvl w:val="0"/>
          <w:numId w:val="7"/>
        </w:numPr>
      </w:pPr>
      <w:r>
        <w:t>修改RaplPowerLimitDisable.c</w:t>
      </w:r>
    </w:p>
    <w:p w14:paraId="5587E608" w14:textId="77777777" w:rsidR="005D70FC" w:rsidRDefault="005D70FC" w:rsidP="005D70FC">
      <w:pPr>
        <w:pStyle w:val="SourceCode"/>
      </w:pPr>
      <w:r>
        <w:rPr>
          <w:rStyle w:val="VerbatimChar"/>
        </w:rPr>
        <w:t xml:space="preserve">    fd=open_msr(12); //@@lq modify the core num of one CPU here.  Example:  for E5-2680v4 is 14.</w:t>
      </w:r>
    </w:p>
    <w:p w14:paraId="5990A7B5" w14:textId="77777777" w:rsidR="005D70FC" w:rsidRDefault="005D70FC" w:rsidP="005D70FC">
      <w:pPr>
        <w:numPr>
          <w:ilvl w:val="0"/>
          <w:numId w:val="7"/>
        </w:numPr>
      </w:pPr>
      <w:r>
        <w:t>重新编译</w:t>
      </w:r>
    </w:p>
    <w:p w14:paraId="1D7EACB0" w14:textId="77777777" w:rsidR="005D70FC" w:rsidRDefault="005D70FC" w:rsidP="005D70FC">
      <w:pPr>
        <w:pStyle w:val="SourceCode"/>
      </w:pPr>
      <w:r>
        <w:rPr>
          <w:rStyle w:val="VerbatimChar"/>
        </w:rPr>
        <w:t>$ make clean</w:t>
      </w:r>
      <w:r>
        <w:br/>
      </w:r>
      <w:r>
        <w:rPr>
          <w:rStyle w:val="VerbatimChar"/>
        </w:rPr>
        <w:t>$ make</w:t>
      </w:r>
    </w:p>
    <w:p w14:paraId="1FB39EED" w14:textId="77777777" w:rsidR="005D70FC" w:rsidRDefault="005D70FC" w:rsidP="005D70FC">
      <w:pPr>
        <w:pStyle w:val="4"/>
      </w:pPr>
      <w:bookmarkStart w:id="181" w:name="设置功率"/>
      <w:bookmarkEnd w:id="181"/>
      <w:r>
        <w:t>4.3 设置功率</w:t>
      </w:r>
    </w:p>
    <w:p w14:paraId="48E4AC69" w14:textId="3A6E50A7" w:rsidR="005D70FC" w:rsidRDefault="005D70FC" w:rsidP="005D70FC">
      <w:pPr>
        <w:pStyle w:val="SourceCode"/>
      </w:pPr>
      <w:r>
        <w:rPr>
          <w:rStyle w:val="VerbatimChar"/>
        </w:rPr>
        <w:t xml:space="preserve">$ </w:t>
      </w:r>
      <w:ins w:id="182" w:author="刘权" w:date="2017-05-23T23:08:00Z">
        <w:r w:rsidR="00F16EF7">
          <w:rPr>
            <w:rStyle w:val="VerbatimChar"/>
            <w:rFonts w:hint="eastAsia"/>
          </w:rPr>
          <w:t>./</w:t>
        </w:r>
      </w:ins>
      <w:r>
        <w:rPr>
          <w:rStyle w:val="VerbatimChar"/>
        </w:rPr>
        <w:t>RaplSetPowerSeprate 120 120       #</w:t>
      </w:r>
      <w:r>
        <w:rPr>
          <w:rStyle w:val="VerbatimChar"/>
        </w:rPr>
        <w:t>设置两个</w:t>
      </w:r>
      <w:r>
        <w:rPr>
          <w:rStyle w:val="VerbatimChar"/>
        </w:rPr>
        <w:t>socket</w:t>
      </w:r>
      <w:r>
        <w:rPr>
          <w:rStyle w:val="VerbatimChar"/>
        </w:rPr>
        <w:t>的最高功率</w:t>
      </w:r>
      <w:r>
        <w:rPr>
          <w:rStyle w:val="VerbatimChar"/>
        </w:rPr>
        <w:t xml:space="preserve"> </w:t>
      </w:r>
    </w:p>
    <w:p w14:paraId="07B70879" w14:textId="39189F39" w:rsidR="005D70FC" w:rsidRDefault="005D70FC" w:rsidP="005D70FC">
      <w:pPr>
        <w:pStyle w:val="SourceCode"/>
      </w:pPr>
      <w:r>
        <w:rPr>
          <w:rStyle w:val="VerbatimChar"/>
        </w:rPr>
        <w:t xml:space="preserve">$ </w:t>
      </w:r>
      <w:ins w:id="183" w:author="刘权" w:date="2017-05-23T23:08:00Z">
        <w:r w:rsidR="00F16EF7">
          <w:rPr>
            <w:rStyle w:val="VerbatimChar"/>
            <w:rFonts w:hint="eastAsia"/>
          </w:rPr>
          <w:t>./</w:t>
        </w:r>
      </w:ins>
      <w:r>
        <w:rPr>
          <w:rStyle w:val="VerbatimChar"/>
        </w:rPr>
        <w:t>RaplPowerLimitDisable             # reset</w:t>
      </w:r>
    </w:p>
    <w:p w14:paraId="13CCB2A5" w14:textId="77777777" w:rsidR="005D70FC" w:rsidRDefault="005D70FC" w:rsidP="005D70FC">
      <w:pPr>
        <w:pStyle w:val="3"/>
      </w:pPr>
      <w:bookmarkStart w:id="184" w:name="通过modules-管理环境变量"/>
      <w:bookmarkStart w:id="185" w:name="_Toc483318271"/>
      <w:bookmarkEnd w:id="184"/>
      <w:r>
        <w:lastRenderedPageBreak/>
        <w:t>5. 通过modules 管理环境变量</w:t>
      </w:r>
      <w:bookmarkEnd w:id="185"/>
    </w:p>
    <w:p w14:paraId="2EEE2F9F" w14:textId="77777777" w:rsidR="005D70FC" w:rsidRDefault="005D70FC" w:rsidP="005D70FC">
      <w:pPr>
        <w:pStyle w:val="4"/>
      </w:pPr>
      <w:bookmarkStart w:id="186" w:name="安装-modules"/>
      <w:bookmarkEnd w:id="186"/>
      <w:r>
        <w:t>5.1 安装 modules</w:t>
      </w:r>
    </w:p>
    <w:p w14:paraId="02A5ABC6" w14:textId="77777777" w:rsidR="005D70FC" w:rsidRDefault="005D70FC" w:rsidP="005D70FC">
      <w:pPr>
        <w:pStyle w:val="SourceCode"/>
      </w:pPr>
      <w:r>
        <w:rPr>
          <w:rStyle w:val="VerbatimChar"/>
        </w:rPr>
        <w:t>$ yum install environment-modules -y</w:t>
      </w:r>
    </w:p>
    <w:p w14:paraId="28BB8992" w14:textId="77777777" w:rsidR="005D70FC" w:rsidRDefault="005D70FC" w:rsidP="005D70FC">
      <w:pPr>
        <w:pStyle w:val="4"/>
      </w:pPr>
      <w:r>
        <w:t>5.2 配置文件</w:t>
      </w:r>
    </w:p>
    <w:p w14:paraId="3D997A30" w14:textId="77777777" w:rsidR="005D70FC" w:rsidRDefault="005D70FC" w:rsidP="005D70FC">
      <w:pPr>
        <w:pStyle w:val="FirstParagraph"/>
      </w:pPr>
      <w:r>
        <w:t>示例如下</w:t>
      </w:r>
    </w:p>
    <w:p w14:paraId="43F14D3E" w14:textId="77777777" w:rsidR="005D70FC" w:rsidRDefault="005D70FC" w:rsidP="005D70FC">
      <w:pPr>
        <w:pStyle w:val="SourceCode"/>
      </w:pPr>
      <w:r>
        <w:rPr>
          <w:rStyle w:val="VerbatimChar"/>
        </w:rPr>
        <w:t xml:space="preserve">$ cat mvapich </w:t>
      </w:r>
      <w:r>
        <w:br/>
      </w:r>
      <w:r>
        <w:br/>
      </w:r>
      <w:r>
        <w:rPr>
          <w:rStyle w:val="VerbatimChar"/>
        </w:rPr>
        <w:t>#%Module1.0</w:t>
      </w:r>
      <w:r>
        <w:br/>
      </w:r>
      <w:r>
        <w:rPr>
          <w:rStyle w:val="VerbatimChar"/>
        </w:rPr>
        <w:t>prepend-path LD_LIBRARY_PATH /opt/mvapich2-2.3a/lib     #</w:t>
      </w:r>
      <w:r>
        <w:rPr>
          <w:rStyle w:val="VerbatimChar"/>
        </w:rPr>
        <w:t>动态链接库</w:t>
      </w:r>
      <w:r>
        <w:br/>
      </w:r>
      <w:r>
        <w:rPr>
          <w:rStyle w:val="VerbatimChar"/>
        </w:rPr>
        <w:t>prepend-path PATH /opt/mvapich2-2.3a/bin                #</w:t>
      </w:r>
      <w:r>
        <w:rPr>
          <w:rStyle w:val="VerbatimChar"/>
        </w:rPr>
        <w:t>可执行文件</w:t>
      </w:r>
    </w:p>
    <w:p w14:paraId="1B2D1A25" w14:textId="77777777" w:rsidR="005D70FC" w:rsidRDefault="005D70FC" w:rsidP="005D70FC">
      <w:pPr>
        <w:pStyle w:val="4"/>
      </w:pPr>
      <w:bookmarkStart w:id="187" w:name="加载"/>
      <w:bookmarkEnd w:id="187"/>
      <w:r>
        <w:t>5.3 加载</w:t>
      </w:r>
    </w:p>
    <w:p w14:paraId="2C50B005" w14:textId="77777777" w:rsidR="005D70FC" w:rsidRDefault="005D70FC" w:rsidP="005D70FC">
      <w:pPr>
        <w:pStyle w:val="SourceCode"/>
      </w:pPr>
      <w:r>
        <w:rPr>
          <w:rStyle w:val="VerbatimChar"/>
        </w:rPr>
        <w:t>$ module use /home/cluster/modules  #</w:t>
      </w:r>
      <w:r>
        <w:rPr>
          <w:rStyle w:val="VerbatimChar"/>
        </w:rPr>
        <w:t>指定</w:t>
      </w:r>
      <w:r>
        <w:rPr>
          <w:rStyle w:val="VerbatimChar"/>
        </w:rPr>
        <w:t>modules</w:t>
      </w:r>
      <w:r>
        <w:rPr>
          <w:rStyle w:val="VerbatimChar"/>
        </w:rPr>
        <w:t>配置文件目录</w:t>
      </w:r>
      <w:r>
        <w:br/>
      </w:r>
      <w:r>
        <w:br/>
      </w:r>
      <w:r>
        <w:rPr>
          <w:rStyle w:val="VerbatimChar"/>
        </w:rPr>
        <w:t>$ module load mpi/mvapich           #</w:t>
      </w:r>
      <w:r>
        <w:rPr>
          <w:rStyle w:val="VerbatimChar"/>
        </w:rPr>
        <w:t>加载环境变量模块</w:t>
      </w:r>
      <w:r>
        <w:br/>
      </w:r>
      <w:r>
        <w:rPr>
          <w:rStyle w:val="VerbatimChar"/>
        </w:rPr>
        <w:t>$ module list                       #</w:t>
      </w:r>
      <w:r>
        <w:rPr>
          <w:rStyle w:val="VerbatimChar"/>
        </w:rPr>
        <w:t>查看已加载模块</w:t>
      </w:r>
      <w:r>
        <w:br/>
      </w:r>
      <w:r>
        <w:rPr>
          <w:rStyle w:val="VerbatimChar"/>
        </w:rPr>
        <w:t>Currently Loaded Modulefiles:</w:t>
      </w:r>
      <w:r>
        <w:br/>
      </w:r>
      <w:r>
        <w:rPr>
          <w:rStyle w:val="VerbatimChar"/>
        </w:rPr>
        <w:t>1) mpi/mvapich</w:t>
      </w:r>
      <w:r>
        <w:br/>
      </w:r>
      <w:r>
        <w:br/>
      </w:r>
      <w:r>
        <w:rPr>
          <w:rStyle w:val="VerbatimChar"/>
        </w:rPr>
        <w:t>$ module unload mpi/mvapich         #</w:t>
      </w:r>
      <w:r>
        <w:rPr>
          <w:rStyle w:val="VerbatimChar"/>
        </w:rPr>
        <w:t>卸载环境变量</w:t>
      </w:r>
      <w:r>
        <w:br/>
      </w:r>
      <w:r>
        <w:rPr>
          <w:rStyle w:val="VerbatimChar"/>
        </w:rPr>
        <w:t>$ module list</w:t>
      </w:r>
      <w:r>
        <w:br/>
      </w:r>
      <w:r>
        <w:rPr>
          <w:rStyle w:val="VerbatimChar"/>
        </w:rPr>
        <w:t>Currently Loaded Modulefiles:</w:t>
      </w:r>
    </w:p>
    <w:p w14:paraId="2E7D7A99" w14:textId="77777777" w:rsidR="005D70FC" w:rsidRDefault="005D70FC" w:rsidP="005D70FC">
      <w:pPr>
        <w:pStyle w:val="2"/>
      </w:pPr>
      <w:bookmarkStart w:id="188" w:name="二测试"/>
      <w:bookmarkStart w:id="189" w:name="_Toc483318272"/>
      <w:bookmarkEnd w:id="188"/>
      <w:commentRangeStart w:id="190"/>
      <w:r>
        <w:t>二、测试</w:t>
      </w:r>
      <w:bookmarkEnd w:id="189"/>
      <w:commentRangeEnd w:id="190"/>
      <w:r w:rsidR="00796FD7">
        <w:rPr>
          <w:rStyle w:val="af8"/>
          <w:rFonts w:asciiTheme="minorHAnsi" w:eastAsiaTheme="minorEastAsia" w:hAnsiTheme="minorHAnsi" w:cstheme="minorBidi"/>
          <w:b w:val="0"/>
          <w:bCs w:val="0"/>
          <w:color w:val="auto"/>
        </w:rPr>
        <w:commentReference w:id="190"/>
      </w:r>
    </w:p>
    <w:p w14:paraId="1ED4FDB3" w14:textId="77777777" w:rsidR="005D70FC" w:rsidRDefault="005D70FC" w:rsidP="005D70FC">
      <w:pPr>
        <w:pStyle w:val="3"/>
      </w:pPr>
      <w:bookmarkStart w:id="191" w:name="计算性能测试"/>
      <w:bookmarkStart w:id="192" w:name="_Toc483318273"/>
      <w:bookmarkEnd w:id="191"/>
      <w:r>
        <w:t>1. 计算性能测试</w:t>
      </w:r>
      <w:bookmarkEnd w:id="192"/>
    </w:p>
    <w:p w14:paraId="6C1585C1" w14:textId="77777777" w:rsidR="005D70FC" w:rsidRDefault="005D70FC" w:rsidP="005D70FC">
      <w:pPr>
        <w:pStyle w:val="FirstParagraph"/>
      </w:pPr>
      <w:r>
        <w:t xml:space="preserve">Intel MKL 库中带有优化过的 benchmark 一般位于 </w:t>
      </w:r>
      <w:r>
        <w:rPr>
          <w:rStyle w:val="VerbatimChar"/>
        </w:rPr>
        <w:t>/opt/intel/compilers_and_libraries_2017.4.196/linux/mkl/benchmarks</w:t>
      </w:r>
      <w:r>
        <w:t xml:space="preserve"> 中</w:t>
      </w:r>
    </w:p>
    <w:p w14:paraId="10B93321" w14:textId="77777777" w:rsidR="005D70FC" w:rsidRDefault="005D70FC" w:rsidP="005D70FC">
      <w:pPr>
        <w:pStyle w:val="4"/>
      </w:pPr>
      <w:bookmarkStart w:id="193" w:name="hpllinpack"/>
      <w:bookmarkEnd w:id="193"/>
      <w:r>
        <w:t>1.1 HPL(linpack)</w:t>
      </w:r>
    </w:p>
    <w:p w14:paraId="2BEB2FC3" w14:textId="77777777" w:rsidR="005D70FC" w:rsidRDefault="005D70FC" w:rsidP="005D70FC">
      <w:pPr>
        <w:pStyle w:val="SourceCode"/>
      </w:pPr>
      <w:r>
        <w:rPr>
          <w:rStyle w:val="VerbatimChar"/>
        </w:rPr>
        <w:t>cd /opt/intel/compilers_and_libraries_2017.4.196/linux/mkl/benchmarks/mp_linpack</w:t>
      </w:r>
      <w:r>
        <w:br/>
      </w:r>
      <w:r>
        <w:rPr>
          <w:rStyle w:val="VerbatimChar"/>
        </w:rPr>
        <w:t>vim HPL.dat</w:t>
      </w:r>
    </w:p>
    <w:p w14:paraId="78941D35" w14:textId="77777777" w:rsidR="005D70FC" w:rsidRDefault="005D70FC" w:rsidP="005D70FC">
      <w:pPr>
        <w:pStyle w:val="FirstParagraph"/>
      </w:pPr>
      <w:r>
        <w:rPr>
          <w:lang w:eastAsia="zh-CN"/>
        </w:rPr>
        <w:lastRenderedPageBreak/>
        <w:t xml:space="preserve">修改 </w:t>
      </w:r>
      <w:r>
        <w:rPr>
          <w:rStyle w:val="VerbatimChar"/>
          <w:lang w:eastAsia="zh-CN"/>
        </w:rPr>
        <w:t>HPL.dat</w:t>
      </w:r>
      <w:r>
        <w:rPr>
          <w:lang w:eastAsia="zh-CN"/>
        </w:rPr>
        <w:t xml:space="preserve">  </w:t>
      </w:r>
      <w:r>
        <w:rPr>
          <w:rStyle w:val="VerbatimChar"/>
          <w:lang w:eastAsia="zh-CN"/>
        </w:rPr>
        <w:t>Ns</w:t>
      </w:r>
      <w:r>
        <w:rPr>
          <w:lang w:eastAsia="zh-CN"/>
        </w:rPr>
        <w:t xml:space="preserve"> 一般为内存的80%，对128G内存最佳的参数大约是80000-100000左右，如果想快速测试，也可以选择一个小一些的参数。</w:t>
      </w:r>
      <w:r>
        <w:rPr>
          <w:lang w:eastAsia="zh-CN"/>
        </w:rPr>
        <w:br/>
      </w:r>
      <w:r>
        <w:rPr>
          <w:rStyle w:val="VerbatimChar"/>
        </w:rPr>
        <w:t>NBs</w:t>
      </w:r>
      <w:r>
        <w:t xml:space="preserve"> 为192</w:t>
      </w:r>
    </w:p>
    <w:p w14:paraId="6531847F" w14:textId="03A4F9D7" w:rsidR="005D70FC" w:rsidRDefault="005D70FC" w:rsidP="005D70FC">
      <w:pPr>
        <w:pStyle w:val="SourceCode"/>
      </w:pPr>
      <w:r>
        <w:rPr>
          <w:rStyle w:val="VerbatimChar"/>
        </w:rPr>
        <w:t>$ vim HPL.dat</w:t>
      </w:r>
      <w:r>
        <w:br/>
      </w:r>
      <w:r>
        <w:br/>
      </w:r>
      <w:r>
        <w:rPr>
          <w:rStyle w:val="VerbatimChar"/>
        </w:rPr>
        <w:t>HPLinpack benchmark input file</w:t>
      </w:r>
      <w:r>
        <w:br/>
      </w:r>
      <w:r>
        <w:rPr>
          <w:rStyle w:val="VerbatimChar"/>
        </w:rPr>
        <w:t>Innovative Computing Laboratory, University of Tennessee</w:t>
      </w:r>
      <w:r>
        <w:br/>
      </w:r>
      <w:r>
        <w:rPr>
          <w:rStyle w:val="VerbatimChar"/>
        </w:rPr>
        <w:t>HPL.out      output file name (if any)</w:t>
      </w:r>
      <w:r>
        <w:br/>
      </w:r>
      <w:r>
        <w:rPr>
          <w:rStyle w:val="VerbatimChar"/>
        </w:rPr>
        <w:t>6            device out (6=stdout,7=stderr,file)</w:t>
      </w:r>
      <w:r>
        <w:br/>
      </w:r>
      <w:r>
        <w:rPr>
          <w:rStyle w:val="VerbatimChar"/>
        </w:rPr>
        <w:t>1            # of problems sizes (N)</w:t>
      </w:r>
      <w:r>
        <w:br/>
      </w:r>
      <w:del w:id="194" w:author="刘权" w:date="2017-05-23T23:06:00Z">
        <w:r w:rsidDel="00F16EF7">
          <w:rPr>
            <w:rStyle w:val="VerbatimChar"/>
          </w:rPr>
          <w:delText>8</w:delText>
        </w:r>
      </w:del>
      <w:ins w:id="195" w:author="刘权" w:date="2017-05-23T23:06:00Z">
        <w:r w:rsidR="00F16EF7">
          <w:rPr>
            <w:rStyle w:val="VerbatimChar"/>
            <w:rFonts w:hint="eastAsia"/>
          </w:rPr>
          <w:t>5</w:t>
        </w:r>
      </w:ins>
      <w:r>
        <w:rPr>
          <w:rStyle w:val="VerbatimChar"/>
        </w:rPr>
        <w:t>0000        Ns</w:t>
      </w:r>
      <w:r>
        <w:br/>
      </w:r>
      <w:r>
        <w:rPr>
          <w:rStyle w:val="VerbatimChar"/>
        </w:rPr>
        <w:t>1            # of NBs</w:t>
      </w:r>
      <w:r>
        <w:br/>
      </w:r>
      <w:r>
        <w:rPr>
          <w:rStyle w:val="VerbatimChar"/>
        </w:rPr>
        <w:t>192          NBs</w:t>
      </w:r>
      <w:r>
        <w:br/>
      </w:r>
      <w:r>
        <w:rPr>
          <w:rStyle w:val="VerbatimChar"/>
        </w:rPr>
        <w:t>1            PMAP process mapping (0=Row-,1=Column-major)</w:t>
      </w:r>
      <w:r>
        <w:br/>
      </w:r>
      <w:r>
        <w:rPr>
          <w:rStyle w:val="VerbatimChar"/>
        </w:rPr>
        <w:t>1            # of process grids (P x Q)</w:t>
      </w:r>
      <w:r>
        <w:br/>
      </w:r>
      <w:r>
        <w:rPr>
          <w:rStyle w:val="VerbatimChar"/>
        </w:rPr>
        <w:t>1 2          Ps</w:t>
      </w:r>
      <w:r>
        <w:br/>
      </w:r>
      <w:r>
        <w:rPr>
          <w:rStyle w:val="VerbatimChar"/>
        </w:rPr>
        <w:t>1 2          Qs</w:t>
      </w:r>
      <w:r>
        <w:br/>
      </w:r>
      <w:r>
        <w:rPr>
          <w:rStyle w:val="VerbatimChar"/>
        </w:rPr>
        <w:t>16.0         threshold</w:t>
      </w:r>
      <w:r>
        <w:br/>
      </w:r>
      <w:r>
        <w:rPr>
          <w:rStyle w:val="VerbatimChar"/>
        </w:rPr>
        <w:t>1            # of panel fact</w:t>
      </w:r>
      <w:r>
        <w:br/>
      </w:r>
      <w:r>
        <w:rPr>
          <w:rStyle w:val="VerbatimChar"/>
        </w:rPr>
        <w:t>2 1 0        PFACTs (0=left, 1=Crout, 2=Right)</w:t>
      </w:r>
      <w:r>
        <w:br/>
      </w:r>
      <w:r>
        <w:rPr>
          <w:rStyle w:val="VerbatimChar"/>
        </w:rPr>
        <w:t>1            # of recursive stopping criterium</w:t>
      </w:r>
      <w:r>
        <w:br/>
      </w:r>
      <w:r>
        <w:rPr>
          <w:rStyle w:val="VerbatimChar"/>
        </w:rPr>
        <w:t>2            NBMINs (&gt;= 1)</w:t>
      </w:r>
      <w:r>
        <w:br/>
      </w:r>
      <w:r>
        <w:rPr>
          <w:rStyle w:val="VerbatimChar"/>
        </w:rPr>
        <w:t>1            # of panels in recursion</w:t>
      </w:r>
      <w:r>
        <w:br/>
      </w:r>
      <w:r>
        <w:rPr>
          <w:rStyle w:val="VerbatimChar"/>
        </w:rPr>
        <w:t>2            NDIVs</w:t>
      </w:r>
      <w:r>
        <w:br/>
      </w:r>
      <w:r>
        <w:rPr>
          <w:rStyle w:val="VerbatimChar"/>
        </w:rPr>
        <w:t>1            # of recursive panel fact.</w:t>
      </w:r>
      <w:r>
        <w:br/>
      </w:r>
      <w:r>
        <w:rPr>
          <w:rStyle w:val="VerbatimChar"/>
        </w:rPr>
        <w:t>1 0 2        RFACTs (0=left, 1=Crout, 2=Right)</w:t>
      </w:r>
      <w:r>
        <w:br/>
      </w:r>
      <w:r>
        <w:rPr>
          <w:rStyle w:val="VerbatimChar"/>
        </w:rPr>
        <w:t>1            # of broadcast</w:t>
      </w:r>
      <w:r>
        <w:br/>
      </w:r>
      <w:r>
        <w:rPr>
          <w:rStyle w:val="VerbatimChar"/>
        </w:rPr>
        <w:t>0            BCASTs (0=1rg,1=1rM,2=2rg,3=2rM,4=Lng,5=LnM)</w:t>
      </w:r>
      <w:r>
        <w:br/>
      </w:r>
      <w:r>
        <w:rPr>
          <w:rStyle w:val="VerbatimChar"/>
        </w:rPr>
        <w:t>1            # of lookahead depth</w:t>
      </w:r>
      <w:r>
        <w:br/>
      </w:r>
      <w:r>
        <w:rPr>
          <w:rStyle w:val="VerbatimChar"/>
        </w:rPr>
        <w:t>0            DEPTHs (&gt;=0)</w:t>
      </w:r>
      <w:r>
        <w:br/>
      </w:r>
      <w:r>
        <w:rPr>
          <w:rStyle w:val="VerbatimChar"/>
        </w:rPr>
        <w:t>0            SWAP (0=bin-exch,1=long,2=mix)</w:t>
      </w:r>
      <w:r>
        <w:br/>
      </w:r>
      <w:r>
        <w:rPr>
          <w:rStyle w:val="VerbatimChar"/>
        </w:rPr>
        <w:t>1            swapping threshold</w:t>
      </w:r>
      <w:r>
        <w:br/>
      </w:r>
      <w:r>
        <w:rPr>
          <w:rStyle w:val="VerbatimChar"/>
        </w:rPr>
        <w:t>1            L1 in (0=transposed,1=no-transposed) form</w:t>
      </w:r>
      <w:r>
        <w:br/>
      </w:r>
      <w:r>
        <w:rPr>
          <w:rStyle w:val="VerbatimChar"/>
        </w:rPr>
        <w:t>1            U  in (0=transposed,1=no-transposed) form</w:t>
      </w:r>
      <w:r>
        <w:br/>
      </w:r>
      <w:r>
        <w:rPr>
          <w:rStyle w:val="VerbatimChar"/>
        </w:rPr>
        <w:t>0            Equilibration (0=no,1=yes)</w:t>
      </w:r>
      <w:r>
        <w:br/>
      </w:r>
      <w:r>
        <w:rPr>
          <w:rStyle w:val="VerbatimChar"/>
        </w:rPr>
        <w:t>8            memory alignment in double (&gt; 0)</w:t>
      </w:r>
    </w:p>
    <w:p w14:paraId="37B4DAEC" w14:textId="77777777" w:rsidR="005D70FC" w:rsidRDefault="005D70FC" w:rsidP="005D70FC">
      <w:pPr>
        <w:pStyle w:val="FirstParagraph"/>
      </w:pPr>
      <w:r>
        <w:t>运行HPL</w:t>
      </w:r>
    </w:p>
    <w:p w14:paraId="303F60F5" w14:textId="77777777" w:rsidR="005D70FC" w:rsidRPr="0062668C" w:rsidRDefault="005D70FC" w:rsidP="005D70FC">
      <w:pPr>
        <w:pStyle w:val="SourceCode"/>
        <w:rPr>
          <w:sz w:val="18"/>
        </w:rPr>
      </w:pPr>
      <w:r>
        <w:rPr>
          <w:rStyle w:val="VerbatimChar"/>
        </w:rPr>
        <w:t>$ export OMP_NUM_THREADS=28 #</w:t>
      </w:r>
      <w:r>
        <w:rPr>
          <w:rStyle w:val="VerbatimChar"/>
        </w:rPr>
        <w:t>总核心数</w:t>
      </w:r>
      <w:r>
        <w:br/>
      </w:r>
      <w:r>
        <w:rPr>
          <w:rStyle w:val="VerbatimChar"/>
        </w:rPr>
        <w:t>$ export MKL_NUM_THREADS=28</w:t>
      </w:r>
      <w:r>
        <w:br/>
      </w:r>
      <w:r>
        <w:rPr>
          <w:rStyle w:val="VerbatimChar"/>
        </w:rPr>
        <w:t>$ ./xhpl_intel64_dynamic</w:t>
      </w:r>
      <w:r>
        <w:br/>
      </w:r>
      <w:r>
        <w:br/>
      </w:r>
      <w:r>
        <w:br/>
      </w:r>
      <w:r w:rsidRPr="0062668C">
        <w:rPr>
          <w:rStyle w:val="VerbatimChar"/>
          <w:sz w:val="18"/>
        </w:rPr>
        <w:t>--------------------------------------------------------------------------------</w:t>
      </w:r>
      <w:r w:rsidRPr="0062668C">
        <w:rPr>
          <w:sz w:val="18"/>
        </w:rPr>
        <w:br/>
      </w:r>
      <w:r w:rsidRPr="0062668C">
        <w:rPr>
          <w:rStyle w:val="VerbatimChar"/>
          <w:sz w:val="18"/>
        </w:rPr>
        <w:t>||Ax-b||_oo/(eps*(||A||_oo*||x||_oo+||b||_oo)*N)=        0.0045345 ...... PASSED</w:t>
      </w:r>
      <w:r w:rsidRPr="0062668C">
        <w:rPr>
          <w:sz w:val="18"/>
        </w:rPr>
        <w:br/>
      </w:r>
      <w:r w:rsidRPr="0062668C">
        <w:rPr>
          <w:rStyle w:val="VerbatimChar"/>
          <w:sz w:val="18"/>
        </w:rPr>
        <w:t>mic3            : Column=000384 Fraction=0.005 Kernel=    0.05 Mflops=1433902.37</w:t>
      </w:r>
      <w:r w:rsidRPr="0062668C">
        <w:rPr>
          <w:sz w:val="18"/>
        </w:rPr>
        <w:br/>
      </w:r>
      <w:r w:rsidRPr="0062668C">
        <w:rPr>
          <w:rStyle w:val="VerbatimChar"/>
          <w:sz w:val="18"/>
        </w:rPr>
        <w:t>mic3            : Column=000576 Fraction=0.010 Kernel=820465.80 Mflops=1149605.94</w:t>
      </w:r>
      <w:r w:rsidRPr="0062668C">
        <w:rPr>
          <w:sz w:val="18"/>
        </w:rPr>
        <w:br/>
      </w:r>
      <w:r w:rsidRPr="0062668C">
        <w:rPr>
          <w:rStyle w:val="VerbatimChar"/>
          <w:sz w:val="18"/>
        </w:rPr>
        <w:t>mic3            : Column=000768 Fraction=0.015 Kernel=824814.65 Mflops=1047665.59</w:t>
      </w:r>
      <w:r w:rsidRPr="0062668C">
        <w:rPr>
          <w:sz w:val="18"/>
        </w:rPr>
        <w:br/>
      </w:r>
      <w:r w:rsidRPr="0062668C">
        <w:rPr>
          <w:rStyle w:val="VerbatimChar"/>
          <w:sz w:val="18"/>
        </w:rPr>
        <w:lastRenderedPageBreak/>
        <w:t>mic3            : Column=001152 Fraction=0.020 Kernel=817380.27 Mflops=959001.49</w:t>
      </w:r>
      <w:r w:rsidRPr="0062668C">
        <w:rPr>
          <w:sz w:val="18"/>
        </w:rPr>
        <w:br/>
      </w:r>
      <w:r w:rsidRPr="0062668C">
        <w:rPr>
          <w:rStyle w:val="VerbatimChar"/>
          <w:sz w:val="18"/>
        </w:rPr>
        <w:t>mic3            : Column=001344 Fraction=0.025 Kernel=811729.33 Mflops=935323.50</w:t>
      </w:r>
      <w:r w:rsidRPr="0062668C">
        <w:rPr>
          <w:sz w:val="18"/>
        </w:rPr>
        <w:br/>
      </w:r>
      <w:r w:rsidRPr="0062668C">
        <w:rPr>
          <w:rStyle w:val="VerbatimChar"/>
          <w:sz w:val="18"/>
        </w:rPr>
        <w:t>mic3            : Column=001536 Fraction=0.030 Kernel=853574.35 Mflops=924556.05</w:t>
      </w:r>
      <w:r w:rsidRPr="0062668C">
        <w:rPr>
          <w:sz w:val="18"/>
        </w:rPr>
        <w:br/>
      </w:r>
      <w:r w:rsidRPr="0062668C">
        <w:rPr>
          <w:rStyle w:val="VerbatimChar"/>
          <w:sz w:val="18"/>
        </w:rPr>
        <w:t>mic3            : Column=001920 Fraction=0.035 Kernel=814404.21 Mflops=900944.94</w:t>
      </w:r>
      <w:r w:rsidRPr="0062668C">
        <w:rPr>
          <w:sz w:val="18"/>
        </w:rPr>
        <w:br/>
      </w:r>
      <w:r w:rsidRPr="0062668C">
        <w:rPr>
          <w:rStyle w:val="VerbatimChar"/>
          <w:sz w:val="18"/>
        </w:rPr>
        <w:t>mic3            : Column=002112 Fraction=0.040 Kernel=818573.97 Mflops=893093.53</w:t>
      </w:r>
      <w:r w:rsidRPr="0062668C">
        <w:rPr>
          <w:sz w:val="18"/>
        </w:rPr>
        <w:br/>
      </w:r>
      <w:r w:rsidRPr="0062668C">
        <w:rPr>
          <w:rStyle w:val="VerbatimChar"/>
          <w:sz w:val="18"/>
        </w:rPr>
        <w:t>mic3            : Column=002304 Fraction=0.045 Kernel=835688.62 Mflops=888227.39</w:t>
      </w:r>
      <w:r w:rsidRPr="0062668C">
        <w:rPr>
          <w:sz w:val="18"/>
        </w:rPr>
        <w:br/>
      </w:r>
      <w:r w:rsidRPr="0062668C">
        <w:rPr>
          <w:rStyle w:val="VerbatimChar"/>
          <w:sz w:val="18"/>
        </w:rPr>
        <w:t>mic3            : Column=002688 Fraction=0.050 Kernel=815766.35 Mflops=877614.73</w:t>
      </w:r>
      <w:r w:rsidRPr="0062668C">
        <w:rPr>
          <w:sz w:val="18"/>
        </w:rPr>
        <w:br/>
      </w:r>
      <w:r w:rsidRPr="0062668C">
        <w:rPr>
          <w:rStyle w:val="VerbatimChar"/>
          <w:sz w:val="18"/>
        </w:rPr>
        <w:t>mic3            : Column=002880 Fraction=0.055 Kernel=830918.27 Mflops=874518.04</w:t>
      </w:r>
      <w:r w:rsidRPr="0062668C">
        <w:rPr>
          <w:sz w:val="18"/>
        </w:rPr>
        <w:br/>
      </w:r>
      <w:r w:rsidRPr="0062668C">
        <w:rPr>
          <w:rStyle w:val="VerbatimChar"/>
          <w:sz w:val="18"/>
        </w:rPr>
        <w:t>mic3            : Column=003072 Fraction=0.060 Kernel=829651.65 Mflops=871745.04</w:t>
      </w:r>
      <w:r w:rsidRPr="0062668C">
        <w:rPr>
          <w:sz w:val="18"/>
        </w:rPr>
        <w:br/>
      </w:r>
      <w:r w:rsidRPr="0062668C">
        <w:rPr>
          <w:rStyle w:val="VerbatimChar"/>
          <w:sz w:val="18"/>
        </w:rPr>
        <w:t>mic3            : Column=003264 Fraction=0.065 Kernel=830779.03 Mflops=869381.82</w:t>
      </w:r>
      <w:r w:rsidRPr="0062668C">
        <w:rPr>
          <w:sz w:val="18"/>
        </w:rPr>
        <w:br/>
      </w:r>
      <w:r w:rsidRPr="0062668C">
        <w:rPr>
          <w:rStyle w:val="VerbatimChar"/>
          <w:sz w:val="18"/>
        </w:rPr>
        <w:t>mic3            : Column=003648 Fraction=0.070 Kernel=835668.02 Mflops=865950.94</w:t>
      </w:r>
      <w:r w:rsidRPr="0062668C">
        <w:rPr>
          <w:sz w:val="18"/>
        </w:rPr>
        <w:br/>
      </w:r>
      <w:r w:rsidRPr="0062668C">
        <w:rPr>
          <w:rStyle w:val="VerbatimChar"/>
          <w:sz w:val="18"/>
        </w:rPr>
        <w:t>mic3            : Column=003840 Fraction=0.075 Kernel=793611.73 Mflops=862315.32</w:t>
      </w:r>
      <w:r w:rsidRPr="0062668C">
        <w:rPr>
          <w:sz w:val="18"/>
        </w:rPr>
        <w:br/>
      </w:r>
      <w:r w:rsidRPr="0062668C">
        <w:rPr>
          <w:rStyle w:val="VerbatimChar"/>
          <w:sz w:val="18"/>
        </w:rPr>
        <w:t>mic3            : Column=004032 Fraction=0.080 Kernel=851690.33 Mflops=861843.77</w:t>
      </w:r>
      <w:r w:rsidRPr="0062668C">
        <w:rPr>
          <w:sz w:val="18"/>
        </w:rPr>
        <w:br/>
      </w:r>
      <w:r w:rsidRPr="0062668C">
        <w:rPr>
          <w:rStyle w:val="VerbatimChar"/>
          <w:sz w:val="18"/>
        </w:rPr>
        <w:t>mic3            : Column=004416 Fraction=0.085 Kernel=815254.39 Mflops=857935.27</w:t>
      </w:r>
      <w:r w:rsidRPr="0062668C">
        <w:rPr>
          <w:sz w:val="18"/>
        </w:rPr>
        <w:br/>
      </w:r>
      <w:r w:rsidRPr="0062668C">
        <w:rPr>
          <w:rStyle w:val="VerbatimChar"/>
          <w:sz w:val="18"/>
        </w:rPr>
        <w:t>mic3            : Column=004608 Fraction=0.090 Kernel=839449.17 Mflops=857220.41</w:t>
      </w:r>
      <w:r w:rsidRPr="0062668C">
        <w:rPr>
          <w:sz w:val="18"/>
        </w:rPr>
        <w:br/>
      </w:r>
      <w:r w:rsidRPr="0062668C">
        <w:rPr>
          <w:rStyle w:val="VerbatimChar"/>
          <w:sz w:val="18"/>
        </w:rPr>
        <w:t>mic3            : Column=004800 Fraction=0.095 Kernel=821844.63 Mflops=855887.10</w:t>
      </w:r>
      <w:r w:rsidRPr="0062668C">
        <w:rPr>
          <w:sz w:val="18"/>
        </w:rPr>
        <w:br/>
      </w:r>
      <w:r w:rsidRPr="0062668C">
        <w:rPr>
          <w:rStyle w:val="VerbatimChar"/>
          <w:sz w:val="18"/>
        </w:rPr>
        <w:t>mic3            : Column=005184 Fraction=0.100 Kernel=828691.61 Mflops=854017.78</w:t>
      </w:r>
      <w:r w:rsidRPr="0062668C">
        <w:rPr>
          <w:sz w:val="18"/>
        </w:rPr>
        <w:br/>
      </w:r>
      <w:r w:rsidRPr="0062668C">
        <w:rPr>
          <w:rStyle w:val="VerbatimChar"/>
          <w:sz w:val="18"/>
        </w:rPr>
        <w:t>mic3            : Column=005376 Fraction=0.105 Kernel=808901.12 Mflops=852502.22</w:t>
      </w:r>
      <w:r w:rsidRPr="0062668C">
        <w:rPr>
          <w:sz w:val="18"/>
        </w:rPr>
        <w:br/>
      </w:r>
      <w:r w:rsidRPr="0062668C">
        <w:rPr>
          <w:rStyle w:val="VerbatimChar"/>
          <w:sz w:val="18"/>
        </w:rPr>
        <w:t>mic3            : Column=005568 Fraction=0.110 Kernel=824008.89 Mflops=851600.16</w:t>
      </w:r>
      <w:r w:rsidRPr="0062668C">
        <w:rPr>
          <w:sz w:val="18"/>
        </w:rPr>
        <w:br/>
      </w:r>
      <w:r w:rsidRPr="0062668C">
        <w:rPr>
          <w:rStyle w:val="VerbatimChar"/>
          <w:sz w:val="18"/>
        </w:rPr>
        <w:t>mic3            : Column=005760 Fraction=0.115 Kernel=819855.29 Mflops=850629.38</w:t>
      </w:r>
      <w:r w:rsidRPr="0062668C">
        <w:rPr>
          <w:sz w:val="18"/>
        </w:rPr>
        <w:br/>
      </w:r>
      <w:r w:rsidRPr="0062668C">
        <w:rPr>
          <w:rStyle w:val="VerbatimChar"/>
          <w:sz w:val="18"/>
        </w:rPr>
        <w:t>mic3            : Column=006144 Fraction=0.120 Kernel=830269.63 Mflops=849483.98</w:t>
      </w:r>
      <w:r w:rsidRPr="0062668C">
        <w:rPr>
          <w:sz w:val="18"/>
        </w:rPr>
        <w:br/>
      </w:r>
      <w:r w:rsidRPr="0062668C">
        <w:rPr>
          <w:rStyle w:val="VerbatimChar"/>
          <w:sz w:val="18"/>
        </w:rPr>
        <w:t>mic3            : Column=006336 Fraction=0.125 Kernel=813456.77 Mflops=848491.23</w:t>
      </w:r>
      <w:r w:rsidRPr="0062668C">
        <w:rPr>
          <w:sz w:val="18"/>
        </w:rPr>
        <w:br/>
      </w:r>
      <w:r w:rsidRPr="0062668C">
        <w:rPr>
          <w:rStyle w:val="VerbatimChar"/>
          <w:sz w:val="18"/>
        </w:rPr>
        <w:t>mic3            : Column=006528 Fraction=0.130 Kernel=830828.00 Mflops=848031.17</w:t>
      </w:r>
      <w:r w:rsidRPr="0062668C">
        <w:rPr>
          <w:sz w:val="18"/>
        </w:rPr>
        <w:br/>
      </w:r>
      <w:r w:rsidRPr="0062668C">
        <w:rPr>
          <w:rStyle w:val="VerbatimChar"/>
          <w:sz w:val="18"/>
        </w:rPr>
        <w:t>mic3            : Column=006912 Fraction=0.135 Kernel=824199.60 Mflops=846857.05</w:t>
      </w:r>
      <w:r w:rsidRPr="0062668C">
        <w:rPr>
          <w:sz w:val="18"/>
        </w:rPr>
        <w:br/>
      </w:r>
      <w:r w:rsidRPr="0062668C">
        <w:rPr>
          <w:rStyle w:val="VerbatimChar"/>
          <w:sz w:val="18"/>
        </w:rPr>
        <w:t>mic3            : Column=007104 Fraction=0.140 Kernel=842360.80 Mflops=846752.60</w:t>
      </w:r>
      <w:r w:rsidRPr="0062668C">
        <w:rPr>
          <w:sz w:val="18"/>
        </w:rPr>
        <w:br/>
      </w:r>
      <w:r w:rsidRPr="0062668C">
        <w:rPr>
          <w:rStyle w:val="VerbatimChar"/>
          <w:sz w:val="18"/>
        </w:rPr>
        <w:t>mic3            : Column=007296 Fraction=0.145 Kernel=816742.67 Mflops=846056.54</w:t>
      </w:r>
      <w:r w:rsidRPr="0062668C">
        <w:rPr>
          <w:sz w:val="18"/>
        </w:rPr>
        <w:br/>
      </w:r>
      <w:r w:rsidRPr="0062668C">
        <w:rPr>
          <w:rStyle w:val="VerbatimChar"/>
          <w:sz w:val="18"/>
        </w:rPr>
        <w:t>mic3            : Column=007680 Fraction=0.150 Kernel=820905.53 Mflops=844961.16</w:t>
      </w:r>
      <w:r w:rsidRPr="0062668C">
        <w:rPr>
          <w:sz w:val="18"/>
        </w:rPr>
        <w:br/>
      </w:r>
      <w:r w:rsidRPr="0062668C">
        <w:rPr>
          <w:rStyle w:val="VerbatimChar"/>
          <w:sz w:val="18"/>
        </w:rPr>
        <w:t>mic3            : Column=007872 Fraction=0.155 Kernel=825957.16 Mflops=844563.90</w:t>
      </w:r>
      <w:r w:rsidRPr="0062668C">
        <w:rPr>
          <w:sz w:val="18"/>
        </w:rPr>
        <w:br/>
      </w:r>
      <w:r w:rsidRPr="0062668C">
        <w:rPr>
          <w:rStyle w:val="VerbatimChar"/>
          <w:sz w:val="18"/>
        </w:rPr>
        <w:t>mic3            : Column=008064 Fraction=0.160 Kernel=847857.36 Mflops=844629.05</w:t>
      </w:r>
      <w:r w:rsidRPr="0062668C">
        <w:rPr>
          <w:sz w:val="18"/>
        </w:rPr>
        <w:br/>
      </w:r>
      <w:r w:rsidRPr="0062668C">
        <w:rPr>
          <w:rStyle w:val="VerbatimChar"/>
          <w:sz w:val="18"/>
        </w:rPr>
        <w:t>mic3            : Column=008256 Fraction=0.165 Kernel=823622.84 Mflops=844213.59</w:t>
      </w:r>
      <w:r w:rsidRPr="0062668C">
        <w:rPr>
          <w:sz w:val="18"/>
        </w:rPr>
        <w:br/>
      </w:r>
      <w:r w:rsidRPr="0062668C">
        <w:rPr>
          <w:rStyle w:val="VerbatimChar"/>
          <w:sz w:val="18"/>
        </w:rPr>
        <w:t>mic3            : Column=008640 Fraction=0.170 Kernel=826474.17 Mflops=843549.73</w:t>
      </w:r>
      <w:r w:rsidRPr="0062668C">
        <w:rPr>
          <w:sz w:val="18"/>
        </w:rPr>
        <w:br/>
      </w:r>
      <w:r w:rsidRPr="0062668C">
        <w:rPr>
          <w:rStyle w:val="VerbatimChar"/>
          <w:sz w:val="18"/>
        </w:rPr>
        <w:t>mic3            : Column=008832 Fraction=0.175 Kernel=805635.33 Mflops=842845.33</w:t>
      </w:r>
      <w:r w:rsidRPr="0062668C">
        <w:rPr>
          <w:sz w:val="18"/>
        </w:rPr>
        <w:br/>
      </w:r>
      <w:r w:rsidRPr="0062668C">
        <w:rPr>
          <w:rStyle w:val="VerbatimChar"/>
          <w:sz w:val="18"/>
        </w:rPr>
        <w:t>mic3            : Column=009024 Fraction=0.180 Kernel=826354.40 Mflops=842554.62</w:t>
      </w:r>
      <w:r w:rsidRPr="0062668C">
        <w:rPr>
          <w:sz w:val="18"/>
        </w:rPr>
        <w:br/>
      </w:r>
      <w:r w:rsidRPr="0062668C">
        <w:rPr>
          <w:rStyle w:val="VerbatimChar"/>
          <w:sz w:val="18"/>
        </w:rPr>
        <w:t>mic3            : Column=009408 Fraction=0.185 Kernel=823713.08 Mflops=841919.66</w:t>
      </w:r>
      <w:r w:rsidRPr="0062668C">
        <w:rPr>
          <w:sz w:val="18"/>
        </w:rPr>
        <w:br/>
      </w:r>
      <w:r w:rsidRPr="0062668C">
        <w:rPr>
          <w:rStyle w:val="VerbatimChar"/>
          <w:sz w:val="18"/>
        </w:rPr>
        <w:t>mic3            : Column=009600 Fraction=0.190 Kernel=843652.87 Mflops=841947.32</w:t>
      </w:r>
      <w:r w:rsidRPr="0062668C">
        <w:rPr>
          <w:sz w:val="18"/>
        </w:rPr>
        <w:br/>
      </w:r>
      <w:r w:rsidRPr="0062668C">
        <w:rPr>
          <w:rStyle w:val="VerbatimChar"/>
          <w:sz w:val="18"/>
        </w:rPr>
        <w:t>mic3            : Column=009792 Fraction=0.195 Kernel=816310.42 Mflops=841535.15</w:t>
      </w:r>
      <w:r w:rsidRPr="0062668C">
        <w:rPr>
          <w:sz w:val="18"/>
        </w:rPr>
        <w:br/>
      </w:r>
      <w:r w:rsidRPr="0062668C">
        <w:rPr>
          <w:rStyle w:val="VerbatimChar"/>
          <w:sz w:val="18"/>
        </w:rPr>
        <w:t>mic3            : Column=010176 Fraction=0.200 Kernel=827674.46 Mflops=841114.98</w:t>
      </w:r>
      <w:r w:rsidRPr="0062668C">
        <w:rPr>
          <w:sz w:val="18"/>
        </w:rPr>
        <w:br/>
      </w:r>
      <w:r w:rsidRPr="0062668C">
        <w:rPr>
          <w:rStyle w:val="VerbatimChar"/>
          <w:sz w:val="18"/>
        </w:rPr>
        <w:t>mic3            : Column=010368 Fraction=0.205 Kernel=820677.75 Mflops=840811.63</w:t>
      </w:r>
      <w:r w:rsidRPr="0062668C">
        <w:rPr>
          <w:sz w:val="18"/>
        </w:rPr>
        <w:br/>
      </w:r>
      <w:r w:rsidRPr="0062668C">
        <w:rPr>
          <w:rStyle w:val="VerbatimChar"/>
          <w:sz w:val="18"/>
        </w:rPr>
        <w:t>mic3            : Column=010560 Fraction=0.210 Kernel=819496.91 Mflops=840502.40</w:t>
      </w:r>
      <w:r w:rsidRPr="0062668C">
        <w:rPr>
          <w:sz w:val="18"/>
        </w:rPr>
        <w:br/>
      </w:r>
      <w:r w:rsidRPr="0062668C">
        <w:rPr>
          <w:rStyle w:val="VerbatimChar"/>
          <w:sz w:val="18"/>
        </w:rPr>
        <w:t>mic3            : Column=010752 Fraction=0.215 Kernel=837126.18 Mflops=840455.57</w:t>
      </w:r>
      <w:r w:rsidRPr="0062668C">
        <w:rPr>
          <w:sz w:val="18"/>
        </w:rPr>
        <w:br/>
      </w:r>
      <w:r w:rsidRPr="0062668C">
        <w:rPr>
          <w:rStyle w:val="VerbatimChar"/>
          <w:sz w:val="18"/>
        </w:rPr>
        <w:t>mic3            : Column=011136 Fraction=0.220 Kernel=812985.65 Mflops=839703.56</w:t>
      </w:r>
      <w:r w:rsidRPr="0062668C">
        <w:rPr>
          <w:sz w:val="18"/>
        </w:rPr>
        <w:br/>
      </w:r>
      <w:r w:rsidRPr="0062668C">
        <w:rPr>
          <w:rStyle w:val="VerbatimChar"/>
          <w:sz w:val="18"/>
        </w:rPr>
        <w:t>mic3            : Column=011328 Fraction=0.225 Kernel=824705.22 Mflops=839506.78</w:t>
      </w:r>
      <w:r w:rsidRPr="0062668C">
        <w:rPr>
          <w:sz w:val="18"/>
        </w:rPr>
        <w:br/>
      </w:r>
      <w:r w:rsidRPr="0062668C">
        <w:rPr>
          <w:rStyle w:val="VerbatimChar"/>
          <w:sz w:val="18"/>
        </w:rPr>
        <w:t>mic3            : Column=011520 Fraction=0.230 Kernel=821189.71 Mflops=839270.88</w:t>
      </w:r>
      <w:r w:rsidRPr="0062668C">
        <w:rPr>
          <w:sz w:val="18"/>
        </w:rPr>
        <w:br/>
      </w:r>
      <w:r w:rsidRPr="0062668C">
        <w:rPr>
          <w:rStyle w:val="VerbatimChar"/>
          <w:sz w:val="18"/>
        </w:rPr>
        <w:t>mic3            : Column=011904 Fraction=0.235 Kernel=817064.62 Mflops=838718.66</w:t>
      </w:r>
      <w:r w:rsidRPr="0062668C">
        <w:rPr>
          <w:sz w:val="18"/>
        </w:rPr>
        <w:br/>
      </w:r>
      <w:r w:rsidRPr="0062668C">
        <w:rPr>
          <w:rStyle w:val="VerbatimChar"/>
          <w:sz w:val="18"/>
        </w:rPr>
        <w:t>mic3            : Column=012096 Fraction=0.240 Kernel=835432.24 Mflops=838679.76</w:t>
      </w:r>
      <w:r w:rsidRPr="0062668C">
        <w:rPr>
          <w:sz w:val="18"/>
        </w:rPr>
        <w:br/>
      </w:r>
      <w:r w:rsidRPr="0062668C">
        <w:rPr>
          <w:rStyle w:val="VerbatimChar"/>
          <w:sz w:val="18"/>
        </w:rPr>
        <w:t>mic3            : Column=012288 Fraction=0.245 Kernel=802802.08 Mflops=838247.56</w:t>
      </w:r>
      <w:r w:rsidRPr="0062668C">
        <w:rPr>
          <w:sz w:val="18"/>
        </w:rPr>
        <w:br/>
      </w:r>
      <w:r w:rsidRPr="0062668C">
        <w:rPr>
          <w:rStyle w:val="VerbatimChar"/>
          <w:sz w:val="18"/>
        </w:rPr>
        <w:t>mic3            : Column=012672 Fraction=0.250 Kernel=828727.27 Mflops=838033.65</w:t>
      </w:r>
      <w:r w:rsidRPr="0062668C">
        <w:rPr>
          <w:sz w:val="18"/>
        </w:rPr>
        <w:br/>
      </w:r>
      <w:r w:rsidRPr="0062668C">
        <w:rPr>
          <w:rStyle w:val="VerbatimChar"/>
          <w:sz w:val="18"/>
        </w:rPr>
        <w:t>mic3            : Column=012864 Fraction=0.255 Kernel=843865.81 Mflops=838096.33</w:t>
      </w:r>
      <w:r w:rsidRPr="0062668C">
        <w:rPr>
          <w:sz w:val="18"/>
        </w:rPr>
        <w:br/>
      </w:r>
      <w:r w:rsidRPr="0062668C">
        <w:rPr>
          <w:rStyle w:val="VerbatimChar"/>
          <w:sz w:val="18"/>
        </w:rPr>
        <w:t>mic3            : Column=013056 Fraction=0.260 Kernel=787007.22 Mflops=837520.21</w:t>
      </w:r>
      <w:r w:rsidRPr="0062668C">
        <w:rPr>
          <w:sz w:val="18"/>
        </w:rPr>
        <w:br/>
      </w:r>
      <w:r w:rsidRPr="0062668C">
        <w:rPr>
          <w:rStyle w:val="VerbatimChar"/>
          <w:sz w:val="18"/>
        </w:rPr>
        <w:t>mic3            : Column=013440 Fraction=0.265 Kernel=831731.15 Mflops=837401.09</w:t>
      </w:r>
      <w:r w:rsidRPr="0062668C">
        <w:rPr>
          <w:sz w:val="18"/>
        </w:rPr>
        <w:br/>
      </w:r>
      <w:r w:rsidRPr="0062668C">
        <w:rPr>
          <w:rStyle w:val="VerbatimChar"/>
          <w:sz w:val="18"/>
        </w:rPr>
        <w:t>mic3            : Column=013632 Fraction=0.270 Kernel=828051.40 Mflops=837306.93</w:t>
      </w:r>
      <w:r w:rsidRPr="0062668C">
        <w:rPr>
          <w:sz w:val="18"/>
        </w:rPr>
        <w:br/>
      </w:r>
      <w:r w:rsidRPr="0062668C">
        <w:rPr>
          <w:rStyle w:val="VerbatimChar"/>
          <w:sz w:val="18"/>
        </w:rPr>
        <w:t>mic3            : Column=013824 Fraction=0.275 Kernel=849740.35 Mflops=837426.51</w:t>
      </w:r>
      <w:r w:rsidRPr="0062668C">
        <w:rPr>
          <w:sz w:val="18"/>
        </w:rPr>
        <w:br/>
      </w:r>
      <w:r w:rsidRPr="0062668C">
        <w:rPr>
          <w:rStyle w:val="VerbatimChar"/>
          <w:sz w:val="18"/>
        </w:rPr>
        <w:t>mic3            : Column=014016 Fraction=0.280 Kernel=812580.92 Mflops=837181.71</w:t>
      </w:r>
      <w:r w:rsidRPr="0062668C">
        <w:rPr>
          <w:sz w:val="18"/>
        </w:rPr>
        <w:br/>
      </w:r>
      <w:r w:rsidRPr="0062668C">
        <w:rPr>
          <w:rStyle w:val="VerbatimChar"/>
          <w:sz w:val="18"/>
        </w:rPr>
        <w:t>mic3            : Column=014400 Fraction=0.285 Kernel=819944.15 Mflops=836856.68</w:t>
      </w:r>
      <w:r w:rsidRPr="0062668C">
        <w:rPr>
          <w:sz w:val="18"/>
        </w:rPr>
        <w:br/>
      </w:r>
      <w:r w:rsidRPr="0062668C">
        <w:rPr>
          <w:rStyle w:val="VerbatimChar"/>
          <w:sz w:val="18"/>
        </w:rPr>
        <w:t>mic3            : Column=014592 Fraction=0.290 Kernel=799944.32 Mflops=836509.00</w:t>
      </w:r>
      <w:r w:rsidRPr="0062668C">
        <w:rPr>
          <w:sz w:val="18"/>
        </w:rPr>
        <w:br/>
      </w:r>
      <w:r w:rsidRPr="0062668C">
        <w:rPr>
          <w:rStyle w:val="VerbatimChar"/>
          <w:sz w:val="18"/>
        </w:rPr>
        <w:t>mic3            : Column=014784 Fraction=0.295 Kernel=845354.79 Mflops=836586.31</w:t>
      </w:r>
      <w:r w:rsidRPr="0062668C">
        <w:rPr>
          <w:sz w:val="18"/>
        </w:rPr>
        <w:br/>
      </w:r>
      <w:r w:rsidRPr="0062668C">
        <w:rPr>
          <w:rStyle w:val="VerbatimChar"/>
          <w:sz w:val="18"/>
        </w:rPr>
        <w:t>mic3            : Column=015168 Fraction=0.300 Kernel=816536.46 Mflops=836235.60</w:t>
      </w:r>
      <w:r w:rsidRPr="0062668C">
        <w:rPr>
          <w:sz w:val="18"/>
        </w:rPr>
        <w:br/>
      </w:r>
      <w:r w:rsidRPr="0062668C">
        <w:rPr>
          <w:rStyle w:val="VerbatimChar"/>
          <w:sz w:val="18"/>
        </w:rPr>
        <w:t>mic3            : Column=015360 Fraction=0.305 Kernel=803021.79 Mflops=835947.59</w:t>
      </w:r>
      <w:r w:rsidRPr="0062668C">
        <w:rPr>
          <w:sz w:val="18"/>
        </w:rPr>
        <w:br/>
      </w:r>
      <w:r w:rsidRPr="0062668C">
        <w:rPr>
          <w:rStyle w:val="VerbatimChar"/>
          <w:sz w:val="18"/>
        </w:rPr>
        <w:t>mic3            : Column=015552 Fraction=0.310 Kernel=854329.19 Mflops=836094.58</w:t>
      </w:r>
      <w:r w:rsidRPr="0062668C">
        <w:rPr>
          <w:sz w:val="18"/>
        </w:rPr>
        <w:br/>
      </w:r>
      <w:r w:rsidRPr="0062668C">
        <w:rPr>
          <w:rStyle w:val="VerbatimChar"/>
          <w:sz w:val="18"/>
        </w:rPr>
        <w:t>mic3            : Column=015936 Fraction=0.315 Kernel=807391.66 Mflops=835624.74</w:t>
      </w:r>
      <w:r w:rsidRPr="0062668C">
        <w:rPr>
          <w:sz w:val="18"/>
        </w:rPr>
        <w:br/>
      </w:r>
      <w:r w:rsidRPr="0062668C">
        <w:rPr>
          <w:rStyle w:val="VerbatimChar"/>
          <w:sz w:val="18"/>
        </w:rPr>
        <w:lastRenderedPageBreak/>
        <w:t>mic3            : Column=016128 Fraction=0.320 Kernel=812608.68 Mflops=835442.17</w:t>
      </w:r>
      <w:r w:rsidRPr="0062668C">
        <w:rPr>
          <w:sz w:val="18"/>
        </w:rPr>
        <w:br/>
      </w:r>
      <w:r w:rsidRPr="0062668C">
        <w:rPr>
          <w:rStyle w:val="VerbatimChar"/>
          <w:sz w:val="18"/>
        </w:rPr>
        <w:t>mic3            : Column=016320 Fraction=0.325 Kernel=806923.12 Mflops=835218.68</w:t>
      </w:r>
      <w:r w:rsidRPr="0062668C">
        <w:rPr>
          <w:sz w:val="18"/>
        </w:rPr>
        <w:br/>
      </w:r>
      <w:r w:rsidRPr="0062668C">
        <w:rPr>
          <w:rStyle w:val="VerbatimChar"/>
          <w:sz w:val="18"/>
        </w:rPr>
        <w:t>mic3            : Column=016512 Fraction=0.330 Kernel=832295.28 Mflops=835196.89</w:t>
      </w:r>
      <w:r w:rsidRPr="0062668C">
        <w:rPr>
          <w:sz w:val="18"/>
        </w:rPr>
        <w:br/>
      </w:r>
      <w:r w:rsidRPr="0062668C">
        <w:rPr>
          <w:rStyle w:val="VerbatimChar"/>
          <w:sz w:val="18"/>
        </w:rPr>
        <w:t>mic3            : Column=016896 Fraction=0.335 Kernel=815558.38 Mflops=834907.49</w:t>
      </w:r>
      <w:r w:rsidRPr="0062668C">
        <w:rPr>
          <w:sz w:val="18"/>
        </w:rPr>
        <w:br/>
      </w:r>
      <w:r w:rsidRPr="0062668C">
        <w:rPr>
          <w:rStyle w:val="VerbatimChar"/>
          <w:sz w:val="18"/>
        </w:rPr>
        <w:t>mic3            : Column=017088 Fraction=0.340 Kernel=821441.93 Mflops=834811.37</w:t>
      </w:r>
      <w:r w:rsidRPr="0062668C">
        <w:rPr>
          <w:sz w:val="18"/>
        </w:rPr>
        <w:br/>
      </w:r>
      <w:r w:rsidRPr="0062668C">
        <w:rPr>
          <w:rStyle w:val="VerbatimChar"/>
          <w:sz w:val="18"/>
        </w:rPr>
        <w:t>mic3            : Column=017280 Fraction=0.345 Kernel=812260.62 Mflops=834651.61</w:t>
      </w:r>
      <w:r w:rsidRPr="0062668C">
        <w:rPr>
          <w:sz w:val="18"/>
        </w:rPr>
        <w:br/>
      </w:r>
      <w:r w:rsidRPr="0062668C">
        <w:rPr>
          <w:rStyle w:val="VerbatimChar"/>
          <w:sz w:val="18"/>
        </w:rPr>
        <w:t>mic3            : Column=017664 Fraction=0.350 Kernel=823159.13 Mflops=834495.87</w:t>
      </w:r>
      <w:r w:rsidRPr="0062668C">
        <w:rPr>
          <w:sz w:val="18"/>
        </w:rPr>
        <w:br/>
      </w:r>
      <w:r w:rsidRPr="0062668C">
        <w:rPr>
          <w:rStyle w:val="VerbatimChar"/>
          <w:sz w:val="18"/>
        </w:rPr>
        <w:t>mic3            : Column=017856 Fraction=0.355 Kernel=801996.42 Mflops=834275.36</w:t>
      </w:r>
      <w:r w:rsidRPr="0062668C">
        <w:rPr>
          <w:sz w:val="18"/>
        </w:rPr>
        <w:br/>
      </w:r>
      <w:r w:rsidRPr="0062668C">
        <w:rPr>
          <w:rStyle w:val="VerbatimChar"/>
          <w:sz w:val="18"/>
        </w:rPr>
        <w:t>mic3            : Column=018048 Fraction=0.360 Kernel=831701.28 Mflops=834258.82</w:t>
      </w:r>
      <w:r w:rsidRPr="0062668C">
        <w:rPr>
          <w:sz w:val="18"/>
        </w:rPr>
        <w:br/>
      </w:r>
      <w:r w:rsidRPr="0062668C">
        <w:rPr>
          <w:rStyle w:val="VerbatimChar"/>
          <w:sz w:val="18"/>
        </w:rPr>
        <w:t>mic3            : Column=018432 Fraction=0.365 Kernel=827402.18 Mflops=834172.95</w:t>
      </w:r>
      <w:r w:rsidRPr="0062668C">
        <w:rPr>
          <w:sz w:val="18"/>
        </w:rPr>
        <w:br/>
      </w:r>
      <w:r w:rsidRPr="0062668C">
        <w:rPr>
          <w:rStyle w:val="VerbatimChar"/>
          <w:sz w:val="18"/>
        </w:rPr>
        <w:t>mic3            : Column=018624 Fraction=0.370 Kernel=820058.34 Mflops=834085.92</w:t>
      </w:r>
      <w:r w:rsidRPr="0062668C">
        <w:rPr>
          <w:sz w:val="18"/>
        </w:rPr>
        <w:br/>
      </w:r>
      <w:r w:rsidRPr="0062668C">
        <w:rPr>
          <w:rStyle w:val="VerbatimChar"/>
          <w:sz w:val="18"/>
        </w:rPr>
        <w:t>mic3            : Column=018816 Fraction=0.375 Kernel=810101.01 Mflops=833938.94</w:t>
      </w:r>
      <w:r w:rsidRPr="0062668C">
        <w:rPr>
          <w:sz w:val="18"/>
        </w:rPr>
        <w:br/>
      </w:r>
      <w:r w:rsidRPr="0062668C">
        <w:rPr>
          <w:rStyle w:val="VerbatimChar"/>
          <w:sz w:val="18"/>
        </w:rPr>
        <w:t>mic3            : Column=019008 Fraction=0.380 Kernel=836988.59 Mflops=833956.70</w:t>
      </w:r>
      <w:r w:rsidRPr="0062668C">
        <w:rPr>
          <w:sz w:val="18"/>
        </w:rPr>
        <w:br/>
      </w:r>
      <w:r w:rsidRPr="0062668C">
        <w:rPr>
          <w:rStyle w:val="VerbatimChar"/>
          <w:sz w:val="18"/>
        </w:rPr>
        <w:t>mic3            : Column=019392 Fraction=0.385 Kernel=831515.76 Mflops=833928.93</w:t>
      </w:r>
      <w:r w:rsidRPr="0062668C">
        <w:rPr>
          <w:sz w:val="18"/>
        </w:rPr>
        <w:br/>
      </w:r>
      <w:r w:rsidRPr="0062668C">
        <w:rPr>
          <w:rStyle w:val="VerbatimChar"/>
          <w:sz w:val="18"/>
        </w:rPr>
        <w:t>mic3            : Column=019584 Fraction=0.390 Kernel=796233.11 Mflops=833710.41</w:t>
      </w:r>
      <w:r w:rsidRPr="0062668C">
        <w:rPr>
          <w:sz w:val="18"/>
        </w:rPr>
        <w:br/>
      </w:r>
      <w:r w:rsidRPr="0062668C">
        <w:rPr>
          <w:rStyle w:val="VerbatimChar"/>
          <w:sz w:val="18"/>
        </w:rPr>
        <w:t>mic3            : Column=019776 Fraction=0.395 Kernel=817330.62 Mflops=833619.58</w:t>
      </w:r>
      <w:r w:rsidRPr="0062668C">
        <w:rPr>
          <w:sz w:val="18"/>
        </w:rPr>
        <w:br/>
      </w:r>
      <w:r w:rsidRPr="0062668C">
        <w:rPr>
          <w:rStyle w:val="VerbatimChar"/>
          <w:sz w:val="18"/>
        </w:rPr>
        <w:t>mic3            : Column=020160 Fraction=0.400 Kernel=822896.69 Mflops=833504.93</w:t>
      </w:r>
      <w:r w:rsidRPr="0062668C">
        <w:rPr>
          <w:sz w:val="18"/>
        </w:rPr>
        <w:br/>
      </w:r>
      <w:r w:rsidRPr="0062668C">
        <w:rPr>
          <w:rStyle w:val="VerbatimChar"/>
          <w:sz w:val="18"/>
        </w:rPr>
        <w:t>mic3            : Column=020352 Fraction=0.405 Kernel=866136.11 Mflops=833666.70</w:t>
      </w:r>
      <w:r w:rsidRPr="0062668C">
        <w:rPr>
          <w:sz w:val="18"/>
        </w:rPr>
        <w:br/>
      </w:r>
      <w:r w:rsidRPr="0062668C">
        <w:rPr>
          <w:rStyle w:val="VerbatimChar"/>
          <w:sz w:val="18"/>
        </w:rPr>
        <w:t>mic3            : Column=020544 Fraction=0.410 Kernel=767393.58 Mflops=833302.66</w:t>
      </w:r>
      <w:r w:rsidRPr="0062668C">
        <w:rPr>
          <w:sz w:val="18"/>
        </w:rPr>
        <w:br/>
      </w:r>
      <w:r w:rsidRPr="0062668C">
        <w:rPr>
          <w:rStyle w:val="VerbatimChar"/>
          <w:sz w:val="18"/>
        </w:rPr>
        <w:t>mic3            : Column=020928 Fraction=0.415 Kernel=831902.60 Mflops=833288.88</w:t>
      </w:r>
      <w:r w:rsidRPr="0062668C">
        <w:rPr>
          <w:sz w:val="18"/>
        </w:rPr>
        <w:br/>
      </w:r>
      <w:r w:rsidRPr="0062668C">
        <w:rPr>
          <w:rStyle w:val="VerbatimChar"/>
          <w:sz w:val="18"/>
        </w:rPr>
        <w:t>mic3            : Column=021120 Fraction=0.420 Kernel=811938.47 Mflops=833183.88</w:t>
      </w:r>
      <w:r w:rsidRPr="0062668C">
        <w:rPr>
          <w:sz w:val="18"/>
        </w:rPr>
        <w:br/>
      </w:r>
      <w:r w:rsidRPr="0062668C">
        <w:rPr>
          <w:rStyle w:val="VerbatimChar"/>
          <w:sz w:val="18"/>
        </w:rPr>
        <w:t>mic3            : Column=021312 Fraction=0.425 Kernel=838562.29 Mflops=833209.04</w:t>
      </w:r>
      <w:r w:rsidRPr="0062668C">
        <w:rPr>
          <w:sz w:val="18"/>
        </w:rPr>
        <w:br/>
      </w:r>
      <w:r w:rsidRPr="0062668C">
        <w:rPr>
          <w:rStyle w:val="VerbatimChar"/>
          <w:sz w:val="18"/>
        </w:rPr>
        <w:t>mic3            : Column=021504 Fraction=0.430 Kernel=798961.18 Mflops=833043.96</w:t>
      </w:r>
      <w:r w:rsidRPr="0062668C">
        <w:rPr>
          <w:sz w:val="18"/>
        </w:rPr>
        <w:br/>
      </w:r>
      <w:r w:rsidRPr="0062668C">
        <w:rPr>
          <w:rStyle w:val="VerbatimChar"/>
          <w:sz w:val="18"/>
        </w:rPr>
        <w:t>mic3            : Column=021888 Fraction=0.435 Kernel=840818.91 Mflops=833113.13</w:t>
      </w:r>
      <w:r w:rsidRPr="0062668C">
        <w:rPr>
          <w:sz w:val="18"/>
        </w:rPr>
        <w:br/>
      </w:r>
      <w:r w:rsidRPr="0062668C">
        <w:rPr>
          <w:rStyle w:val="VerbatimChar"/>
          <w:sz w:val="18"/>
        </w:rPr>
        <w:t>mic3            : Column=022080 Fraction=0.440 Kernel=783361.28 Mflops=832881.48</w:t>
      </w:r>
      <w:r w:rsidRPr="0062668C">
        <w:rPr>
          <w:sz w:val="18"/>
        </w:rPr>
        <w:br/>
      </w:r>
      <w:r w:rsidRPr="0062668C">
        <w:rPr>
          <w:rStyle w:val="VerbatimChar"/>
          <w:sz w:val="18"/>
        </w:rPr>
        <w:t>mic3            : Column=022272 Fraction=0.445 Kernel=836998.56 Mflops=832899.10</w:t>
      </w:r>
      <w:r w:rsidRPr="0062668C">
        <w:rPr>
          <w:sz w:val="18"/>
        </w:rPr>
        <w:br/>
      </w:r>
      <w:r w:rsidRPr="0062668C">
        <w:rPr>
          <w:rStyle w:val="VerbatimChar"/>
          <w:sz w:val="18"/>
        </w:rPr>
        <w:t>mic3            : Column=022656 Fraction=0.450 Kernel=799428.90 Mflops=832607.87</w:t>
      </w:r>
      <w:r w:rsidRPr="0062668C">
        <w:rPr>
          <w:sz w:val="18"/>
        </w:rPr>
        <w:br/>
      </w:r>
      <w:r w:rsidRPr="0062668C">
        <w:rPr>
          <w:rStyle w:val="VerbatimChar"/>
          <w:sz w:val="18"/>
        </w:rPr>
        <w:t>mic3            : Column=022848 Fraction=0.455 Kernel=824515.17 Mflops=832574.58</w:t>
      </w:r>
      <w:r w:rsidRPr="0062668C">
        <w:rPr>
          <w:sz w:val="18"/>
        </w:rPr>
        <w:br/>
      </w:r>
      <w:r w:rsidRPr="0062668C">
        <w:rPr>
          <w:rStyle w:val="VerbatimChar"/>
          <w:sz w:val="18"/>
        </w:rPr>
        <w:t>mic3            : Column=023040 Fraction=0.460 Kernel=820378.76 Mflops=832525.07</w:t>
      </w:r>
      <w:r w:rsidRPr="0062668C">
        <w:rPr>
          <w:sz w:val="18"/>
        </w:rPr>
        <w:br/>
      </w:r>
      <w:r w:rsidRPr="0062668C">
        <w:rPr>
          <w:rStyle w:val="VerbatimChar"/>
          <w:sz w:val="18"/>
        </w:rPr>
        <w:t>mic3            : Column=023424 Fraction=0.465 Kernel=827059.37 Mflops=832482.32</w:t>
      </w:r>
      <w:r w:rsidRPr="0062668C">
        <w:rPr>
          <w:sz w:val="18"/>
        </w:rPr>
        <w:br/>
      </w:r>
      <w:r w:rsidRPr="0062668C">
        <w:rPr>
          <w:rStyle w:val="VerbatimChar"/>
          <w:sz w:val="18"/>
        </w:rPr>
        <w:t>mic3            : Column=023616 Fraction=0.470 Kernel=835901.92 Mflops=832495.22</w:t>
      </w:r>
      <w:r w:rsidRPr="0062668C">
        <w:rPr>
          <w:sz w:val="18"/>
        </w:rPr>
        <w:br/>
      </w:r>
      <w:r w:rsidRPr="0062668C">
        <w:rPr>
          <w:rStyle w:val="VerbatimChar"/>
          <w:sz w:val="18"/>
        </w:rPr>
        <w:t>mic3            : Column=023808 Fraction=0.475 Kernel=794697.95 Mflops=832348.00</w:t>
      </w:r>
      <w:r w:rsidRPr="0062668C">
        <w:rPr>
          <w:sz w:val="18"/>
        </w:rPr>
        <w:br/>
      </w:r>
      <w:r w:rsidRPr="0062668C">
        <w:rPr>
          <w:rStyle w:val="VerbatimChar"/>
          <w:sz w:val="18"/>
        </w:rPr>
        <w:t>mic3            : Column=024192 Fraction=0.480 Kernel=806653.30 Mflops=832156.52</w:t>
      </w:r>
      <w:r w:rsidRPr="0062668C">
        <w:rPr>
          <w:sz w:val="18"/>
        </w:rPr>
        <w:br/>
      </w:r>
      <w:r w:rsidRPr="0062668C">
        <w:rPr>
          <w:rStyle w:val="VerbatimChar"/>
          <w:sz w:val="18"/>
        </w:rPr>
        <w:t>mic3            : Column=024384 Fraction=0.485 Kernel=847053.68 Mflops=832208.04</w:t>
      </w:r>
      <w:r w:rsidRPr="0062668C">
        <w:rPr>
          <w:sz w:val="18"/>
        </w:rPr>
        <w:br/>
      </w:r>
      <w:r w:rsidRPr="0062668C">
        <w:rPr>
          <w:rStyle w:val="VerbatimChar"/>
          <w:sz w:val="18"/>
        </w:rPr>
        <w:t>mic3            : Column=024576 Fraction=0.490 Kernel=778749.11 Mflops=832010.68</w:t>
      </w:r>
      <w:r w:rsidRPr="0062668C">
        <w:rPr>
          <w:sz w:val="18"/>
        </w:rPr>
        <w:br/>
      </w:r>
      <w:r w:rsidRPr="0062668C">
        <w:rPr>
          <w:rStyle w:val="VerbatimChar"/>
          <w:sz w:val="18"/>
        </w:rPr>
        <w:t>mic3            : Column=024768 Fraction=0.495 Kernel=841170.11 Mflops=832041.42</w:t>
      </w:r>
      <w:r w:rsidRPr="0062668C">
        <w:rPr>
          <w:sz w:val="18"/>
        </w:rPr>
        <w:br/>
      </w:r>
      <w:r w:rsidRPr="0062668C">
        <w:rPr>
          <w:rStyle w:val="VerbatimChar"/>
          <w:sz w:val="18"/>
        </w:rPr>
        <w:t>mic3            : Column=025920 Fraction=0.515 Kernel=821099.19 Mflops=831831.63</w:t>
      </w:r>
      <w:r w:rsidRPr="0062668C">
        <w:rPr>
          <w:sz w:val="18"/>
        </w:rPr>
        <w:br/>
      </w:r>
      <w:r w:rsidRPr="0062668C">
        <w:rPr>
          <w:rStyle w:val="VerbatimChar"/>
          <w:sz w:val="18"/>
        </w:rPr>
        <w:t>mic3            : Column=026880 Fraction=0.535 Kernel=810236.56 Mflops=831515.99</w:t>
      </w:r>
      <w:r w:rsidRPr="0062668C">
        <w:rPr>
          <w:sz w:val="18"/>
        </w:rPr>
        <w:br/>
      </w:r>
      <w:r w:rsidRPr="0062668C">
        <w:rPr>
          <w:rStyle w:val="VerbatimChar"/>
          <w:sz w:val="18"/>
        </w:rPr>
        <w:t>mic3            : Column=027840 Fraction=0.555 Kernel=818209.96 Mflops=831341.08</w:t>
      </w:r>
      <w:r w:rsidRPr="0062668C">
        <w:rPr>
          <w:sz w:val="18"/>
        </w:rPr>
        <w:br/>
      </w:r>
      <w:r w:rsidRPr="0062668C">
        <w:rPr>
          <w:rStyle w:val="VerbatimChar"/>
          <w:sz w:val="18"/>
        </w:rPr>
        <w:t>mic3            : Column=028800 Fraction=0.575 Kernel=813029.56 Mflops=831121.60</w:t>
      </w:r>
      <w:r w:rsidRPr="0062668C">
        <w:rPr>
          <w:sz w:val="18"/>
        </w:rPr>
        <w:br/>
      </w:r>
      <w:r w:rsidRPr="0062668C">
        <w:rPr>
          <w:rStyle w:val="VerbatimChar"/>
          <w:sz w:val="18"/>
        </w:rPr>
        <w:t>mic3            : Column=029760 Fraction=0.595 Kernel=804420.63 Mflops=830829.39</w:t>
      </w:r>
      <w:r w:rsidRPr="0062668C">
        <w:rPr>
          <w:sz w:val="18"/>
        </w:rPr>
        <w:br/>
      </w:r>
      <w:r w:rsidRPr="0062668C">
        <w:rPr>
          <w:rStyle w:val="VerbatimChar"/>
          <w:sz w:val="18"/>
        </w:rPr>
        <w:t>mic3            : Column=030912 Fraction=0.615 Kernel=806813.10 Mflops=830549.43</w:t>
      </w:r>
      <w:r w:rsidRPr="0062668C">
        <w:rPr>
          <w:sz w:val="18"/>
        </w:rPr>
        <w:br/>
      </w:r>
      <w:r w:rsidRPr="0062668C">
        <w:rPr>
          <w:rStyle w:val="VerbatimChar"/>
          <w:sz w:val="18"/>
        </w:rPr>
        <w:t>mic3            : Column=031872 Fraction=0.635 Kernel=807366.11 Mflops=830349.65</w:t>
      </w:r>
      <w:r w:rsidRPr="0062668C">
        <w:rPr>
          <w:sz w:val="18"/>
        </w:rPr>
        <w:br/>
      </w:r>
      <w:r w:rsidRPr="0062668C">
        <w:rPr>
          <w:rStyle w:val="VerbatimChar"/>
          <w:sz w:val="18"/>
        </w:rPr>
        <w:t>mic3            : Column=032832 Fraction=0.655 Kernel=806102.31 Mflops=830162.86</w:t>
      </w:r>
      <w:r w:rsidRPr="0062668C">
        <w:rPr>
          <w:sz w:val="18"/>
        </w:rPr>
        <w:br/>
      </w:r>
      <w:r w:rsidRPr="0062668C">
        <w:rPr>
          <w:rStyle w:val="VerbatimChar"/>
          <w:sz w:val="18"/>
        </w:rPr>
        <w:t>mic3            : Column=033792 Fraction=0.675 Kernel=792432.87 Mflops=829900.31</w:t>
      </w:r>
      <w:r w:rsidRPr="0062668C">
        <w:rPr>
          <w:sz w:val="18"/>
        </w:rPr>
        <w:br/>
      </w:r>
      <w:r w:rsidRPr="0062668C">
        <w:rPr>
          <w:rStyle w:val="VerbatimChar"/>
          <w:sz w:val="18"/>
        </w:rPr>
        <w:t>mic3            : Column=034752 Fraction=0.695 Kernel=798952.39 Mflops=829711.73</w:t>
      </w:r>
      <w:r w:rsidRPr="0062668C">
        <w:rPr>
          <w:sz w:val="18"/>
        </w:rPr>
        <w:br/>
      </w:r>
      <w:r w:rsidRPr="0062668C">
        <w:rPr>
          <w:rStyle w:val="VerbatimChar"/>
          <w:sz w:val="18"/>
        </w:rPr>
        <w:t>mic3            : Column=039936 Fraction=0.795 Kernel=787867.30 Mflops=828814.92</w:t>
      </w:r>
      <w:r w:rsidRPr="0062668C">
        <w:rPr>
          <w:sz w:val="18"/>
        </w:rPr>
        <w:br/>
      </w:r>
      <w:r w:rsidRPr="0062668C">
        <w:rPr>
          <w:rStyle w:val="VerbatimChar"/>
          <w:sz w:val="18"/>
        </w:rPr>
        <w:t>mic3            : Column=044928 Fraction=0.895 Kernel=700457.74 Mflops=827735.23</w:t>
      </w:r>
      <w:r w:rsidRPr="0062668C">
        <w:rPr>
          <w:sz w:val="18"/>
        </w:rPr>
        <w:br/>
      </w:r>
      <w:r w:rsidRPr="0062668C">
        <w:rPr>
          <w:rStyle w:val="VerbatimChar"/>
          <w:sz w:val="18"/>
        </w:rPr>
        <w:t>mic3            : Column=049920 Fraction=0.995 Kernel=363372.03 Mflops=826632.56</w:t>
      </w:r>
      <w:r w:rsidRPr="0062668C">
        <w:rPr>
          <w:sz w:val="18"/>
        </w:rPr>
        <w:br/>
      </w:r>
      <w:r w:rsidRPr="0062668C">
        <w:rPr>
          <w:rStyle w:val="VerbatimChar"/>
          <w:sz w:val="18"/>
        </w:rPr>
        <w:t>================================================================================</w:t>
      </w:r>
      <w:r w:rsidRPr="0062668C">
        <w:rPr>
          <w:sz w:val="18"/>
        </w:rPr>
        <w:br/>
      </w:r>
      <w:r w:rsidRPr="0062668C">
        <w:rPr>
          <w:rStyle w:val="VerbatimChar"/>
          <w:sz w:val="18"/>
        </w:rPr>
        <w:t>T/V                N    NB     P     Q               Time                 Gflops</w:t>
      </w:r>
      <w:r w:rsidRPr="0062668C">
        <w:rPr>
          <w:sz w:val="18"/>
        </w:rPr>
        <w:br/>
      </w:r>
      <w:r w:rsidRPr="0062668C">
        <w:rPr>
          <w:rStyle w:val="VerbatimChar"/>
          <w:sz w:val="18"/>
        </w:rPr>
        <w:t>--------------------------------------------------------------------------------</w:t>
      </w:r>
      <w:r w:rsidRPr="0062668C">
        <w:rPr>
          <w:sz w:val="18"/>
        </w:rPr>
        <w:br/>
      </w:r>
      <w:r w:rsidRPr="0062668C">
        <w:rPr>
          <w:rStyle w:val="VerbatimChar"/>
          <w:sz w:val="18"/>
        </w:rPr>
        <w:t>WC00C2R2       50000   192     1     1             101.00            8.25147e+02</w:t>
      </w:r>
      <w:r w:rsidRPr="0062668C">
        <w:rPr>
          <w:sz w:val="18"/>
        </w:rPr>
        <w:br/>
      </w:r>
      <w:r w:rsidRPr="0062668C">
        <w:rPr>
          <w:rStyle w:val="VerbatimChar"/>
          <w:sz w:val="18"/>
        </w:rPr>
        <w:t>HPL_pdgesv() start time Tue May 16 22:46:57 2017</w:t>
      </w:r>
      <w:r w:rsidRPr="0062668C">
        <w:rPr>
          <w:sz w:val="18"/>
        </w:rPr>
        <w:br/>
      </w:r>
      <w:r w:rsidRPr="0062668C">
        <w:rPr>
          <w:sz w:val="18"/>
        </w:rPr>
        <w:br/>
      </w:r>
      <w:r w:rsidRPr="0062668C">
        <w:rPr>
          <w:rStyle w:val="VerbatimChar"/>
          <w:sz w:val="18"/>
        </w:rPr>
        <w:t>HPL_pdgesv() end time   Tue May 16 22:48:38 2017</w:t>
      </w:r>
      <w:r w:rsidRPr="0062668C">
        <w:rPr>
          <w:sz w:val="18"/>
        </w:rPr>
        <w:br/>
      </w:r>
      <w:r w:rsidRPr="0062668C">
        <w:rPr>
          <w:sz w:val="18"/>
        </w:rPr>
        <w:br/>
      </w:r>
      <w:r w:rsidRPr="0062668C">
        <w:rPr>
          <w:rStyle w:val="VerbatimChar"/>
          <w:sz w:val="18"/>
        </w:rPr>
        <w:t>--------------------------------------------------------------------------------</w:t>
      </w:r>
      <w:r w:rsidRPr="0062668C">
        <w:rPr>
          <w:sz w:val="18"/>
        </w:rPr>
        <w:br/>
      </w:r>
      <w:r w:rsidRPr="0062668C">
        <w:rPr>
          <w:rStyle w:val="VerbatimChar"/>
          <w:sz w:val="18"/>
        </w:rPr>
        <w:t>||Ax-b||_oo/(eps*(||A||_oo*||x||_oo+||b||_oo)*N)=        0.0038828 ...... PASSED</w:t>
      </w:r>
      <w:r w:rsidRPr="0062668C">
        <w:rPr>
          <w:sz w:val="18"/>
        </w:rPr>
        <w:br/>
      </w:r>
      <w:r w:rsidRPr="0062668C">
        <w:rPr>
          <w:rStyle w:val="VerbatimChar"/>
          <w:sz w:val="18"/>
        </w:rPr>
        <w:t>================================================================================</w:t>
      </w:r>
    </w:p>
    <w:p w14:paraId="0A776CF3" w14:textId="77777777" w:rsidR="005D70FC" w:rsidRDefault="005D70FC" w:rsidP="005D70FC">
      <w:pPr>
        <w:pStyle w:val="FirstParagraph"/>
        <w:rPr>
          <w:lang w:eastAsia="zh-CN"/>
        </w:rPr>
      </w:pPr>
      <w:r>
        <w:rPr>
          <w:lang w:eastAsia="zh-CN"/>
        </w:rPr>
        <w:lastRenderedPageBreak/>
        <w:t>如上，结果为 825.147GFlops 计算性能正常。</w:t>
      </w:r>
    </w:p>
    <w:p w14:paraId="229B66DE" w14:textId="77777777" w:rsidR="005D70FC" w:rsidRDefault="005D70FC" w:rsidP="005D70FC">
      <w:pPr>
        <w:pStyle w:val="3"/>
        <w:rPr>
          <w:lang w:eastAsia="zh-CN"/>
        </w:rPr>
      </w:pPr>
      <w:bookmarkStart w:id="196" w:name="网络测试"/>
      <w:bookmarkStart w:id="197" w:name="_Toc483318274"/>
      <w:bookmarkEnd w:id="196"/>
      <w:r>
        <w:rPr>
          <w:lang w:eastAsia="zh-CN"/>
        </w:rPr>
        <w:t>2. 网络测试</w:t>
      </w:r>
      <w:bookmarkEnd w:id="197"/>
    </w:p>
    <w:p w14:paraId="3EC61C27" w14:textId="1BAFA839" w:rsidR="005D70FC" w:rsidDel="00734939" w:rsidRDefault="005D70FC" w:rsidP="005D70FC">
      <w:pPr>
        <w:pStyle w:val="4"/>
        <w:rPr>
          <w:moveFrom w:id="198" w:author="刘权" w:date="2017-05-26T02:09:00Z"/>
          <w:lang w:eastAsia="zh-CN"/>
        </w:rPr>
      </w:pPr>
      <w:bookmarkStart w:id="199" w:name="以太网带宽测试"/>
      <w:bookmarkEnd w:id="199"/>
      <w:moveFromRangeStart w:id="200" w:author="刘权" w:date="2017-05-26T02:09:00Z" w:name="move483527868"/>
      <w:moveFrom w:id="201" w:author="刘权" w:date="2017-05-26T02:09:00Z">
        <w:r w:rsidDel="00734939">
          <w:rPr>
            <w:lang w:eastAsia="zh-CN"/>
          </w:rPr>
          <w:t>1.1 以太网带宽测试</w:t>
        </w:r>
      </w:moveFrom>
    </w:p>
    <w:p w14:paraId="5132E546" w14:textId="321B9D06" w:rsidR="005D70FC" w:rsidDel="00734939" w:rsidRDefault="005D70FC" w:rsidP="005D70FC">
      <w:pPr>
        <w:numPr>
          <w:ilvl w:val="0"/>
          <w:numId w:val="7"/>
        </w:numPr>
        <w:rPr>
          <w:moveFrom w:id="202" w:author="刘权" w:date="2017-05-26T02:09:00Z"/>
        </w:rPr>
      </w:pPr>
      <w:moveFrom w:id="203" w:author="刘权" w:date="2017-05-26T02:09:00Z">
        <w:r w:rsidDel="00734939">
          <w:t>安装 iperf</w:t>
        </w:r>
      </w:moveFrom>
    </w:p>
    <w:p w14:paraId="289297DB" w14:textId="56829DBB" w:rsidR="005D70FC" w:rsidDel="00734939" w:rsidRDefault="005D70FC" w:rsidP="005D70FC">
      <w:pPr>
        <w:pStyle w:val="SourceCode"/>
        <w:rPr>
          <w:moveFrom w:id="204" w:author="刘权" w:date="2017-05-26T02:09:00Z"/>
        </w:rPr>
      </w:pPr>
      <w:moveFrom w:id="205" w:author="刘权" w:date="2017-05-26T02:09:00Z">
        <w:r w:rsidDel="00734939">
          <w:rPr>
            <w:rStyle w:val="VerbatimChar"/>
          </w:rPr>
          <w:t>$ yum install iperf -y</w:t>
        </w:r>
      </w:moveFrom>
    </w:p>
    <w:p w14:paraId="1AD875D7" w14:textId="07998559" w:rsidR="005D70FC" w:rsidDel="00734939" w:rsidRDefault="005D70FC" w:rsidP="005D70FC">
      <w:pPr>
        <w:numPr>
          <w:ilvl w:val="0"/>
          <w:numId w:val="7"/>
        </w:numPr>
        <w:rPr>
          <w:moveFrom w:id="206" w:author="刘权" w:date="2017-05-26T02:09:00Z"/>
        </w:rPr>
      </w:pPr>
      <w:moveFrom w:id="207" w:author="刘权" w:date="2017-05-26T02:09:00Z">
        <w:r w:rsidDel="00734939">
          <w:t>服务端</w:t>
        </w:r>
      </w:moveFrom>
    </w:p>
    <w:p w14:paraId="7D2D854E" w14:textId="596417DF" w:rsidR="005D70FC" w:rsidDel="00734939" w:rsidRDefault="005D70FC" w:rsidP="005D70FC">
      <w:pPr>
        <w:pStyle w:val="SourceCode"/>
        <w:rPr>
          <w:moveFrom w:id="208" w:author="刘权" w:date="2017-05-26T02:09:00Z"/>
        </w:rPr>
      </w:pPr>
      <w:moveFrom w:id="209" w:author="刘权" w:date="2017-05-26T02:09:00Z">
        <w:r w:rsidDel="00734939">
          <w:rPr>
            <w:rStyle w:val="VerbatimChar"/>
          </w:rPr>
          <w:t>$ iperf -s</w:t>
        </w:r>
      </w:moveFrom>
    </w:p>
    <w:p w14:paraId="565FF71F" w14:textId="193A6220" w:rsidR="005D70FC" w:rsidDel="00734939" w:rsidRDefault="005D70FC" w:rsidP="005D70FC">
      <w:pPr>
        <w:numPr>
          <w:ilvl w:val="0"/>
          <w:numId w:val="7"/>
        </w:numPr>
        <w:rPr>
          <w:moveFrom w:id="210" w:author="刘权" w:date="2017-05-26T02:09:00Z"/>
        </w:rPr>
      </w:pPr>
      <w:moveFrom w:id="211" w:author="刘权" w:date="2017-05-26T02:09:00Z">
        <w:r w:rsidDel="00734939">
          <w:t>客户端</w:t>
        </w:r>
      </w:moveFrom>
    </w:p>
    <w:p w14:paraId="3A984EC8" w14:textId="0AEE34D4" w:rsidR="005D70FC" w:rsidDel="00734939" w:rsidRDefault="005D70FC" w:rsidP="005D70FC">
      <w:pPr>
        <w:pStyle w:val="SourceCode"/>
        <w:rPr>
          <w:moveFrom w:id="212" w:author="刘权" w:date="2017-05-26T02:09:00Z"/>
        </w:rPr>
      </w:pPr>
      <w:moveFrom w:id="213" w:author="刘权" w:date="2017-05-26T02:09:00Z">
        <w:r w:rsidDel="00734939">
          <w:rPr>
            <w:rStyle w:val="VerbatimChar"/>
          </w:rPr>
          <w:t>$ iperf -c mic1 -P 30 -t 10 # mic1</w:t>
        </w:r>
        <w:r w:rsidDel="00734939">
          <w:rPr>
            <w:rStyle w:val="VerbatimChar"/>
          </w:rPr>
          <w:t>为服务端</w:t>
        </w:r>
        <w:r w:rsidDel="00734939">
          <w:rPr>
            <w:rStyle w:val="VerbatimChar"/>
          </w:rPr>
          <w:t xml:space="preserve">   -t </w:t>
        </w:r>
        <w:r w:rsidDel="00734939">
          <w:rPr>
            <w:rStyle w:val="VerbatimChar"/>
          </w:rPr>
          <w:t>指定测试时间</w:t>
        </w:r>
        <w:r w:rsidDel="00734939">
          <w:rPr>
            <w:rStyle w:val="VerbatimChar"/>
          </w:rPr>
          <w:t xml:space="preserve"> /s</w:t>
        </w:r>
        <w:r w:rsidDel="00734939">
          <w:br/>
        </w:r>
        <w:r w:rsidDel="00734939">
          <w:br/>
        </w:r>
        <w:r w:rsidDel="00734939">
          <w:rPr>
            <w:rStyle w:val="VerbatimChar"/>
          </w:rPr>
          <w:t>#</w:t>
        </w:r>
        <w:r w:rsidDel="00734939">
          <w:rPr>
            <w:rStyle w:val="VerbatimChar"/>
          </w:rPr>
          <w:t>测试结果</w:t>
        </w:r>
        <w:r w:rsidDel="00734939">
          <w:br/>
        </w:r>
        <w:r w:rsidDel="00734939">
          <w:rPr>
            <w:rStyle w:val="VerbatimChar"/>
          </w:rPr>
          <w:t>[ ID] Interval       Transfer     Bandwidth</w:t>
        </w:r>
        <w:r w:rsidDel="00734939">
          <w:br/>
        </w:r>
        <w:r w:rsidDel="00734939">
          <w:rPr>
            <w:rStyle w:val="VerbatimChar"/>
          </w:rPr>
          <w:t>[ 15]  0.0-10.0 sec  13.9 MBytes  11.6 Mbits/sec</w:t>
        </w:r>
        <w:r w:rsidDel="00734939">
          <w:br/>
        </w:r>
        <w:r w:rsidDel="00734939">
          <w:rPr>
            <w:rStyle w:val="VerbatimChar"/>
          </w:rPr>
          <w:t>[ 17]  0.0-10.0 sec  71.0 MBytes  59.5 Mbits/sec</w:t>
        </w:r>
        <w:r w:rsidDel="00734939">
          <w:br/>
        </w:r>
        <w:r w:rsidDel="00734939">
          <w:rPr>
            <w:rStyle w:val="VerbatimChar"/>
          </w:rPr>
          <w:t>[ 29]  0.0-10.0 sec  17.8 MBytes  14.9 Mbits/sec</w:t>
        </w:r>
        <w:r w:rsidDel="00734939">
          <w:br/>
        </w:r>
        <w:r w:rsidDel="00734939">
          <w:rPr>
            <w:rStyle w:val="VerbatimChar"/>
          </w:rPr>
          <w:t>[ 20]  0.0-10.0 sec   142 MBytes   119 Mbits/sec</w:t>
        </w:r>
        <w:r w:rsidDel="00734939">
          <w:br/>
        </w:r>
        <w:r w:rsidDel="00734939">
          <w:rPr>
            <w:rStyle w:val="VerbatimChar"/>
          </w:rPr>
          <w:t>[ 24]  0.0-10.0 sec  21.4 MBytes  17.9 Mbits/sec</w:t>
        </w:r>
        <w:r w:rsidDel="00734939">
          <w:br/>
        </w:r>
        <w:r w:rsidDel="00734939">
          <w:rPr>
            <w:rStyle w:val="VerbatimChar"/>
          </w:rPr>
          <w:t>[ 27]  0.0-10.0 sec  23.6 MBytes  19.8 Mbits/sec</w:t>
        </w:r>
        <w:r w:rsidDel="00734939">
          <w:br/>
        </w:r>
        <w:r w:rsidDel="00734939">
          <w:rPr>
            <w:rStyle w:val="VerbatimChar"/>
          </w:rPr>
          <w:t>[ 30]  0.0-10.0 sec  30.8 MBytes  25.8 Mbits/sec</w:t>
        </w:r>
        <w:r w:rsidDel="00734939">
          <w:br/>
        </w:r>
        <w:r w:rsidDel="00734939">
          <w:rPr>
            <w:rStyle w:val="VerbatimChar"/>
          </w:rPr>
          <w:t>[  4]  0.0-10.0 sec  34.5 MBytes  28.9 Mbits/sec</w:t>
        </w:r>
        <w:r w:rsidDel="00734939">
          <w:br/>
        </w:r>
        <w:r w:rsidDel="00734939">
          <w:rPr>
            <w:rStyle w:val="VerbatimChar"/>
          </w:rPr>
          <w:t>[  9]  0.0-10.0 sec  33.9 MBytes  28.4 Mbits/sec</w:t>
        </w:r>
        <w:r w:rsidDel="00734939">
          <w:br/>
        </w:r>
        <w:r w:rsidDel="00734939">
          <w:rPr>
            <w:rStyle w:val="VerbatimChar"/>
          </w:rPr>
          <w:t>[ 10]  0.0-10.0 sec  31.4 MBytes  26.3 Mbits/sec</w:t>
        </w:r>
        <w:r w:rsidDel="00734939">
          <w:br/>
        </w:r>
        <w:r w:rsidDel="00734939">
          <w:rPr>
            <w:rStyle w:val="VerbatimChar"/>
          </w:rPr>
          <w:t>[ 12]  0.0-10.0 sec  76.9 MBytes  64.3 Mbits/sec</w:t>
        </w:r>
        <w:r w:rsidDel="00734939">
          <w:br/>
        </w:r>
        <w:r w:rsidDel="00734939">
          <w:rPr>
            <w:rStyle w:val="VerbatimChar"/>
          </w:rPr>
          <w:t>[ 18]  0.0-10.0 sec  30.5 MBytes  25.5 Mbits/sec</w:t>
        </w:r>
        <w:r w:rsidDel="00734939">
          <w:br/>
        </w:r>
        <w:r w:rsidDel="00734939">
          <w:rPr>
            <w:rStyle w:val="VerbatimChar"/>
          </w:rPr>
          <w:t>[ 22]  0.0-10.0 sec  15.9 MBytes  13.3 Mbits/sec</w:t>
        </w:r>
        <w:r w:rsidDel="00734939">
          <w:br/>
        </w:r>
        <w:r w:rsidDel="00734939">
          <w:rPr>
            <w:rStyle w:val="VerbatimChar"/>
          </w:rPr>
          <w:t>[ 26]  0.0-10.0 sec  10.0 MBytes  8.37 Mbits/sec</w:t>
        </w:r>
        <w:r w:rsidDel="00734939">
          <w:br/>
        </w:r>
        <w:r w:rsidDel="00734939">
          <w:rPr>
            <w:rStyle w:val="VerbatimChar"/>
          </w:rPr>
          <w:t>[ 31]  0.0-10.0 sec  70.5 MBytes  59.0 Mbits/sec</w:t>
        </w:r>
        <w:r w:rsidDel="00734939">
          <w:br/>
        </w:r>
        <w:r w:rsidDel="00734939">
          <w:rPr>
            <w:rStyle w:val="VerbatimChar"/>
          </w:rPr>
          <w:t>[ 32]  0.0-10.0 sec  71.4 MBytes  59.7 Mbits/sec</w:t>
        </w:r>
        <w:r w:rsidDel="00734939">
          <w:br/>
        </w:r>
        <w:r w:rsidDel="00734939">
          <w:rPr>
            <w:rStyle w:val="VerbatimChar"/>
          </w:rPr>
          <w:t>[  8]  0.0-10.0 sec  71.1 MBytes  59.5 Mbits/sec</w:t>
        </w:r>
        <w:r w:rsidDel="00734939">
          <w:br/>
        </w:r>
        <w:r w:rsidDel="00734939">
          <w:rPr>
            <w:rStyle w:val="VerbatimChar"/>
          </w:rPr>
          <w:t>[  5]  0.0-10.0 sec  39.9 MBytes  33.3 Mbits/sec</w:t>
        </w:r>
        <w:r w:rsidDel="00734939">
          <w:br/>
        </w:r>
        <w:r w:rsidDel="00734939">
          <w:rPr>
            <w:rStyle w:val="VerbatimChar"/>
          </w:rPr>
          <w:t>[ 16]  0.0-10.0 sec  38.5 MBytes  32.2 Mbits/sec</w:t>
        </w:r>
        <w:r w:rsidDel="00734939">
          <w:br/>
        </w:r>
        <w:r w:rsidDel="00734939">
          <w:rPr>
            <w:rStyle w:val="VerbatimChar"/>
          </w:rPr>
          <w:t>[ 23]  0.0-10.0 sec  23.8 MBytes  19.9 Mbits/sec</w:t>
        </w:r>
        <w:r w:rsidDel="00734939">
          <w:br/>
        </w:r>
        <w:r w:rsidDel="00734939">
          <w:rPr>
            <w:rStyle w:val="VerbatimChar"/>
          </w:rPr>
          <w:t>[ 28]  0.0-10.0 sec  20.5 MBytes  17.1 Mbits/sec</w:t>
        </w:r>
        <w:r w:rsidDel="00734939">
          <w:br/>
        </w:r>
        <w:r w:rsidDel="00734939">
          <w:rPr>
            <w:rStyle w:val="VerbatimChar"/>
          </w:rPr>
          <w:t>[ 11]  0.0-10.0 sec  28.4 MBytes  23.7 Mbits/sec</w:t>
        </w:r>
        <w:r w:rsidDel="00734939">
          <w:br/>
        </w:r>
        <w:r w:rsidDel="00734939">
          <w:rPr>
            <w:rStyle w:val="VerbatimChar"/>
          </w:rPr>
          <w:t>[ 19]  0.0-10.0 sec  16.0 MBytes  13.4 Mbits/sec</w:t>
        </w:r>
        <w:r w:rsidDel="00734939">
          <w:br/>
        </w:r>
        <w:r w:rsidDel="00734939">
          <w:rPr>
            <w:rStyle w:val="VerbatimChar"/>
          </w:rPr>
          <w:t>[ 21]  0.0-10.0 sec  24.1 MBytes  20.2 Mbits/sec</w:t>
        </w:r>
        <w:r w:rsidDel="00734939">
          <w:br/>
        </w:r>
        <w:r w:rsidDel="00734939">
          <w:rPr>
            <w:rStyle w:val="VerbatimChar"/>
          </w:rPr>
          <w:t>[  7]  0.0-10.0 sec  65.2 MBytes  54.5 Mbits/sec</w:t>
        </w:r>
        <w:r w:rsidDel="00734939">
          <w:br/>
        </w:r>
        <w:r w:rsidDel="00734939">
          <w:rPr>
            <w:rStyle w:val="VerbatimChar"/>
          </w:rPr>
          <w:t>[ 13]  0.0-10.1 sec  20.6 MBytes  17.2 Mbits/sec</w:t>
        </w:r>
        <w:r w:rsidDel="00734939">
          <w:br/>
        </w:r>
        <w:r w:rsidDel="00734939">
          <w:rPr>
            <w:rStyle w:val="VerbatimChar"/>
          </w:rPr>
          <w:t>[ 14]  0.0-10.1 sec  33.1 MBytes  27.6 Mbits/sec</w:t>
        </w:r>
        <w:r w:rsidDel="00734939">
          <w:br/>
        </w:r>
        <w:r w:rsidDel="00734939">
          <w:rPr>
            <w:rStyle w:val="VerbatimChar"/>
          </w:rPr>
          <w:t>[ 25]  0.0-10.1 sec  34.5 MBytes  28.8 Mbits/sec</w:t>
        </w:r>
        <w:r w:rsidDel="00734939">
          <w:br/>
        </w:r>
        <w:r w:rsidDel="00734939">
          <w:rPr>
            <w:rStyle w:val="VerbatimChar"/>
          </w:rPr>
          <w:t>[  6]  0.0-10.1 sec  16.6 MBytes  13.8 Mbits/sec</w:t>
        </w:r>
        <w:r w:rsidDel="00734939">
          <w:br/>
        </w:r>
        <w:r w:rsidDel="00734939">
          <w:rPr>
            <w:rStyle w:val="VerbatimChar"/>
          </w:rPr>
          <w:t>[  3]  0.0-10.1 sec  10.8 MBytes  8.92 Mbits/sec</w:t>
        </w:r>
        <w:r w:rsidDel="00734939">
          <w:br/>
        </w:r>
        <w:r w:rsidDel="00734939">
          <w:rPr>
            <w:rStyle w:val="VerbatimChar"/>
          </w:rPr>
          <w:t xml:space="preserve">[SUM]  0.0-10.1 sec  1.11 GBytes   944 Mbits/sec  # </w:t>
        </w:r>
        <w:r w:rsidDel="00734939">
          <w:rPr>
            <w:rStyle w:val="VerbatimChar"/>
          </w:rPr>
          <w:t>结果为</w:t>
        </w:r>
        <w:r w:rsidDel="00734939">
          <w:rPr>
            <w:rStyle w:val="VerbatimChar"/>
          </w:rPr>
          <w:t xml:space="preserve"> 944Mb/s </w:t>
        </w:r>
        <w:r w:rsidDel="00734939">
          <w:rPr>
            <w:rStyle w:val="VerbatimChar"/>
          </w:rPr>
          <w:t>正常</w:t>
        </w:r>
      </w:moveFrom>
    </w:p>
    <w:p w14:paraId="0013256D" w14:textId="77777777" w:rsidR="005D70FC" w:rsidRDefault="005D70FC" w:rsidP="005D70FC">
      <w:pPr>
        <w:pStyle w:val="4"/>
      </w:pPr>
      <w:bookmarkStart w:id="214" w:name="ib读写带宽测试"/>
      <w:bookmarkEnd w:id="214"/>
      <w:moveFromRangeEnd w:id="200"/>
      <w:r>
        <w:t>1.2 IB读写带宽测试</w:t>
      </w:r>
    </w:p>
    <w:p w14:paraId="798F871C" w14:textId="77777777" w:rsidR="005D70FC" w:rsidRDefault="005D70FC" w:rsidP="005D70FC">
      <w:pPr>
        <w:numPr>
          <w:ilvl w:val="0"/>
          <w:numId w:val="7"/>
        </w:numPr>
      </w:pPr>
      <w:r>
        <w:t>服务端</w:t>
      </w:r>
    </w:p>
    <w:p w14:paraId="123F2613" w14:textId="77777777" w:rsidR="005D70FC" w:rsidRDefault="005D70FC" w:rsidP="005D70FC">
      <w:pPr>
        <w:pStyle w:val="SourceCode"/>
      </w:pPr>
      <w:r>
        <w:rPr>
          <w:rStyle w:val="VerbatimChar"/>
        </w:rPr>
        <w:t xml:space="preserve">$ ib_write_bw              # </w:t>
      </w:r>
      <w:r>
        <w:rPr>
          <w:rStyle w:val="VerbatimChar"/>
        </w:rPr>
        <w:t>写带宽测试；延迟测试</w:t>
      </w:r>
      <w:r>
        <w:rPr>
          <w:rStyle w:val="VerbatimChar"/>
        </w:rPr>
        <w:t>ib_write_lat</w:t>
      </w:r>
      <w:r>
        <w:rPr>
          <w:rStyle w:val="VerbatimChar"/>
        </w:rPr>
        <w:t>方法类似</w:t>
      </w:r>
    </w:p>
    <w:p w14:paraId="1BA4738E" w14:textId="77777777" w:rsidR="005D70FC" w:rsidRDefault="005D70FC" w:rsidP="005D70FC">
      <w:pPr>
        <w:numPr>
          <w:ilvl w:val="0"/>
          <w:numId w:val="7"/>
        </w:numPr>
      </w:pPr>
      <w:r>
        <w:t>客户端</w:t>
      </w:r>
    </w:p>
    <w:p w14:paraId="0EF1E176" w14:textId="77777777" w:rsidR="005D70FC" w:rsidRDefault="005D70FC" w:rsidP="005D70FC">
      <w:pPr>
        <w:pStyle w:val="SourceCode"/>
      </w:pPr>
      <w:r>
        <w:rPr>
          <w:rStyle w:val="VerbatimChar"/>
        </w:rPr>
        <w:t xml:space="preserve">$ ib_write_bw mic1          #mic1 </w:t>
      </w:r>
      <w:r>
        <w:rPr>
          <w:rStyle w:val="VerbatimChar"/>
        </w:rPr>
        <w:t>为服务端，暂时没有</w:t>
      </w:r>
      <w:r>
        <w:rPr>
          <w:rStyle w:val="VerbatimChar"/>
        </w:rPr>
        <w:t>IB</w:t>
      </w:r>
      <w:r>
        <w:rPr>
          <w:rStyle w:val="VerbatimChar"/>
        </w:rPr>
        <w:t>，无法贴出输出</w:t>
      </w:r>
      <w:r>
        <w:rPr>
          <w:rStyle w:val="VerbatimChar"/>
        </w:rPr>
        <w:t>...</w:t>
      </w:r>
    </w:p>
    <w:p w14:paraId="70631B4B" w14:textId="77777777" w:rsidR="005D70FC" w:rsidRDefault="005D70FC" w:rsidP="005D70FC">
      <w:pPr>
        <w:pStyle w:val="3"/>
      </w:pPr>
      <w:bookmarkStart w:id="215" w:name="内存测试"/>
      <w:bookmarkStart w:id="216" w:name="_Toc483318275"/>
      <w:bookmarkEnd w:id="215"/>
      <w:r>
        <w:t>3. 内存测试</w:t>
      </w:r>
      <w:bookmarkEnd w:id="216"/>
    </w:p>
    <w:p w14:paraId="251B0BA0" w14:textId="77777777" w:rsidR="005D70FC" w:rsidRDefault="005D70FC" w:rsidP="005D70FC">
      <w:pPr>
        <w:pStyle w:val="FirstParagraph"/>
      </w:pPr>
      <w:r>
        <w:t xml:space="preserve">通过 </w:t>
      </w:r>
      <w:r>
        <w:rPr>
          <w:rStyle w:val="VerbatimChar"/>
        </w:rPr>
        <w:t>Stream</w:t>
      </w:r>
      <w:r>
        <w:t xml:space="preserve"> 测试内存带宽实际性能，Intel Parallel Stido 带有优化过的 </w:t>
      </w:r>
      <w:r>
        <w:rPr>
          <w:rStyle w:val="VerbatimChar"/>
        </w:rPr>
        <w:t>Stream</w:t>
      </w:r>
      <w:r>
        <w:t xml:space="preserve"> 可执行文件，直接执行即可</w:t>
      </w:r>
    </w:p>
    <w:p w14:paraId="1999CAE0" w14:textId="77777777" w:rsidR="00265ADA" w:rsidRPr="005D70FC" w:rsidRDefault="005D70FC" w:rsidP="00265ADA">
      <w:pPr>
        <w:pStyle w:val="SourceCode"/>
      </w:pPr>
      <w:r>
        <w:rPr>
          <w:rStyle w:val="VerbatimChar"/>
        </w:rPr>
        <w:t>$ cd /opt/intel/clck/2017.2.019/provider/share/stream/intel64</w:t>
      </w:r>
      <w:r>
        <w:br/>
      </w:r>
      <w:r>
        <w:rPr>
          <w:rStyle w:val="VerbatimChar"/>
        </w:rPr>
        <w:t>$ ./stream</w:t>
      </w:r>
      <w:r>
        <w:br/>
      </w:r>
      <w:r>
        <w:br/>
      </w:r>
      <w:r>
        <w:rPr>
          <w:rStyle w:val="VerbatimChar"/>
        </w:rPr>
        <w:t>-------------------------------------------------------------</w:t>
      </w:r>
      <w:r>
        <w:br/>
      </w:r>
      <w:r>
        <w:rPr>
          <w:rStyle w:val="VerbatimChar"/>
        </w:rPr>
        <w:t>STREAM version $Revision: 5.10 $</w:t>
      </w:r>
      <w:r>
        <w:br/>
      </w:r>
      <w:r>
        <w:rPr>
          <w:rStyle w:val="VerbatimChar"/>
        </w:rPr>
        <w:t>-------------------------------------------------------------</w:t>
      </w:r>
      <w:r>
        <w:br/>
      </w:r>
      <w:r>
        <w:rPr>
          <w:rStyle w:val="VerbatimChar"/>
        </w:rPr>
        <w:t>This system uses 8 bytes per array element.</w:t>
      </w:r>
      <w:r>
        <w:br/>
      </w:r>
      <w:r>
        <w:rPr>
          <w:rStyle w:val="VerbatimChar"/>
        </w:rPr>
        <w:t>-------------------------------------------------------------</w:t>
      </w:r>
      <w:r>
        <w:br/>
      </w:r>
      <w:r>
        <w:rPr>
          <w:rStyle w:val="VerbatimChar"/>
        </w:rPr>
        <w:t>Array size = 64000000 (elements), Offset = 0 (elements)</w:t>
      </w:r>
      <w:r>
        <w:br/>
      </w:r>
      <w:r>
        <w:rPr>
          <w:rStyle w:val="VerbatimChar"/>
        </w:rPr>
        <w:t>Memory per array = 488.3 MiB (= 0.5 GiB).</w:t>
      </w:r>
      <w:r>
        <w:br/>
      </w:r>
      <w:r>
        <w:rPr>
          <w:rStyle w:val="VerbatimChar"/>
        </w:rPr>
        <w:t>Total memory required = 1464.8 MiB (= 1.4 GiB).</w:t>
      </w:r>
      <w:r>
        <w:br/>
      </w:r>
      <w:r>
        <w:rPr>
          <w:rStyle w:val="VerbatimChar"/>
        </w:rPr>
        <w:t>Each kernel will be executed 10 times.</w:t>
      </w:r>
      <w:r>
        <w:br/>
      </w:r>
      <w:r>
        <w:rPr>
          <w:rStyle w:val="VerbatimChar"/>
        </w:rPr>
        <w:t xml:space="preserve"> The *best* time for each kernel (excluding the first iteration)</w:t>
      </w:r>
      <w:r>
        <w:br/>
      </w:r>
      <w:r>
        <w:rPr>
          <w:rStyle w:val="VerbatimChar"/>
        </w:rPr>
        <w:t xml:space="preserve"> will be used to compute the reported bandwidth.</w:t>
      </w:r>
      <w:r>
        <w:br/>
      </w:r>
      <w:r>
        <w:rPr>
          <w:rStyle w:val="VerbatimChar"/>
        </w:rPr>
        <w:t>-------------------------------------------------------------</w:t>
      </w:r>
      <w:r>
        <w:br/>
      </w:r>
      <w:r>
        <w:rPr>
          <w:rStyle w:val="VerbatimChar"/>
        </w:rPr>
        <w:t>Number of Threads requested = 24</w:t>
      </w:r>
      <w:r>
        <w:br/>
      </w:r>
      <w:r>
        <w:rPr>
          <w:rStyle w:val="VerbatimChar"/>
        </w:rPr>
        <w:t>Number of Threads counted = 24</w:t>
      </w:r>
      <w:r>
        <w:br/>
      </w:r>
      <w:r>
        <w:rPr>
          <w:rStyle w:val="VerbatimChar"/>
        </w:rPr>
        <w:t>-------------------------------------------------------------</w:t>
      </w:r>
      <w:r>
        <w:br/>
      </w:r>
      <w:r>
        <w:rPr>
          <w:rStyle w:val="VerbatimChar"/>
        </w:rPr>
        <w:t>Your clock granularity/precision appears to be 1 microseconds.</w:t>
      </w:r>
      <w:r>
        <w:br/>
      </w:r>
      <w:r>
        <w:rPr>
          <w:rStyle w:val="VerbatimChar"/>
        </w:rPr>
        <w:t>Each test below will take on the order of 23663 microseconds.</w:t>
      </w:r>
      <w:r>
        <w:br/>
      </w:r>
      <w:r>
        <w:rPr>
          <w:rStyle w:val="VerbatimChar"/>
        </w:rPr>
        <w:t xml:space="preserve">   (= 23663 clock ticks)</w:t>
      </w:r>
      <w:r>
        <w:br/>
      </w:r>
      <w:r>
        <w:rPr>
          <w:rStyle w:val="VerbatimChar"/>
        </w:rPr>
        <w:t>Increase the size of the arrays if this shows that</w:t>
      </w:r>
      <w:r>
        <w:br/>
      </w:r>
      <w:r>
        <w:rPr>
          <w:rStyle w:val="VerbatimChar"/>
        </w:rPr>
        <w:t>you are not getting at least 20 clock ticks per test.</w:t>
      </w:r>
      <w:r>
        <w:br/>
      </w:r>
      <w:r>
        <w:rPr>
          <w:rStyle w:val="VerbatimChar"/>
        </w:rPr>
        <w:t>-------------------------------------------------------------</w:t>
      </w:r>
      <w:r>
        <w:br/>
      </w:r>
      <w:r>
        <w:rPr>
          <w:rStyle w:val="VerbatimChar"/>
        </w:rPr>
        <w:t>WARNING -- The above is only a rough guideline.</w:t>
      </w:r>
      <w:r>
        <w:br/>
      </w:r>
      <w:r>
        <w:rPr>
          <w:rStyle w:val="VerbatimChar"/>
        </w:rPr>
        <w:t>For best results, please be sure you know the</w:t>
      </w:r>
      <w:r>
        <w:br/>
      </w:r>
      <w:r>
        <w:rPr>
          <w:rStyle w:val="VerbatimChar"/>
        </w:rPr>
        <w:t>precision of your system timer.</w:t>
      </w:r>
      <w:r>
        <w:br/>
      </w:r>
      <w:r>
        <w:rPr>
          <w:rStyle w:val="VerbatimChar"/>
        </w:rPr>
        <w:t>-------------------------------------------------------------</w:t>
      </w:r>
      <w:r>
        <w:br/>
      </w:r>
      <w:r>
        <w:rPr>
          <w:rStyle w:val="VerbatimChar"/>
        </w:rPr>
        <w:lastRenderedPageBreak/>
        <w:t>Function    Best Rate MB/s  Avg time     Min time     Max time</w:t>
      </w:r>
      <w:r>
        <w:br/>
      </w:r>
      <w:r>
        <w:rPr>
          <w:rStyle w:val="VerbatimChar"/>
        </w:rPr>
        <w:t>Copy:           46400.0     0.027587     0.022069     0.037249</w:t>
      </w:r>
      <w:r>
        <w:br/>
      </w:r>
      <w:r>
        <w:rPr>
          <w:rStyle w:val="VerbatimChar"/>
        </w:rPr>
        <w:t>Scale:          46989.9     0.026737     0.021792     0.031459</w:t>
      </w:r>
      <w:r>
        <w:br/>
      </w:r>
      <w:r>
        <w:rPr>
          <w:rStyle w:val="VerbatimChar"/>
        </w:rPr>
        <w:t>Add:            48192.7     0.039438     0.031872     0.058144</w:t>
      </w:r>
      <w:r>
        <w:br/>
      </w:r>
      <w:r>
        <w:rPr>
          <w:rStyle w:val="VerbatimChar"/>
        </w:rPr>
        <w:t>Triad:          59983.3     0.036007     0.025607     0.044139</w:t>
      </w:r>
      <w:r>
        <w:br/>
      </w:r>
      <w:r>
        <w:rPr>
          <w:rStyle w:val="VerbatimChar"/>
        </w:rPr>
        <w:t>-------------------------------------------------------------</w:t>
      </w:r>
      <w:r>
        <w:br/>
      </w:r>
      <w:r>
        <w:rPr>
          <w:rStyle w:val="VerbatimChar"/>
        </w:rPr>
        <w:t>Solution Validates: avg error less than 1.000000e-13 on all three arrays</w:t>
      </w:r>
      <w:r>
        <w:br/>
      </w:r>
      <w:r>
        <w:rPr>
          <w:rStyle w:val="VerbatimChar"/>
        </w:rPr>
        <w:t>-------------------------------------------------------------</w:t>
      </w:r>
    </w:p>
    <w:sectPr w:rsidR="00265ADA" w:rsidRPr="005D70FC" w:rsidSect="008F3852">
      <w:headerReference w:type="even" r:id="rId53"/>
      <w:headerReference w:type="default" r:id="rId54"/>
      <w:footerReference w:type="even" r:id="rId55"/>
      <w:footerReference w:type="default" r:id="rId56"/>
      <w:headerReference w:type="first" r:id="rId57"/>
      <w:footerReference w:type="first" r:id="rId58"/>
      <w:pgSz w:w="12240" w:h="15840"/>
      <w:pgMar w:top="1440" w:right="1800" w:bottom="1440" w:left="180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 w:author="Hailong Yang" w:date="2017-05-23T20:50:00Z" w:initials="HY">
    <w:p w14:paraId="7D09D2E0" w14:textId="77777777" w:rsidR="00AA3550" w:rsidRDefault="00AA3550">
      <w:pPr>
        <w:pStyle w:val="af9"/>
        <w:rPr>
          <w:lang w:eastAsia="zh-CN"/>
        </w:rPr>
      </w:pPr>
      <w:r>
        <w:rPr>
          <w:rStyle w:val="af8"/>
        </w:rPr>
        <w:annotationRef/>
      </w:r>
      <w:r>
        <w:rPr>
          <w:rFonts w:hint="eastAsia"/>
          <w:lang w:eastAsia="zh-CN"/>
        </w:rPr>
        <w:t>增加RAPL部分的BIOS设置</w:t>
      </w:r>
    </w:p>
  </w:comment>
  <w:comment w:id="35" w:author="Hailong Yang" w:date="2017-05-23T20:55:00Z" w:initials="HY">
    <w:p w14:paraId="33FA11FE" w14:textId="25BFA68A" w:rsidR="00AA3550" w:rsidRDefault="00AA3550">
      <w:pPr>
        <w:pStyle w:val="af9"/>
        <w:rPr>
          <w:lang w:eastAsia="zh-CN"/>
        </w:rPr>
      </w:pPr>
      <w:r>
        <w:rPr>
          <w:rStyle w:val="af8"/>
        </w:rPr>
        <w:annotationRef/>
      </w:r>
      <w:r>
        <w:rPr>
          <w:rFonts w:hint="eastAsia"/>
          <w:lang w:eastAsia="zh-CN"/>
        </w:rPr>
        <w:t>提一下通过F3、F4等可以在多个命令行终端切换，这些小技巧有时挺管用</w:t>
      </w:r>
    </w:p>
  </w:comment>
  <w:comment w:id="144" w:author="Hailong Yang" w:date="2017-05-23T22:34:00Z" w:initials="HY">
    <w:p w14:paraId="1DD151D4" w14:textId="6F14FEC8" w:rsidR="00AA3550" w:rsidRDefault="00AA3550">
      <w:pPr>
        <w:pStyle w:val="af9"/>
        <w:rPr>
          <w:lang w:eastAsia="zh-CN"/>
        </w:rPr>
      </w:pPr>
      <w:r>
        <w:rPr>
          <w:rStyle w:val="af8"/>
        </w:rPr>
        <w:annotationRef/>
      </w:r>
      <w:r>
        <w:rPr>
          <w:rFonts w:hint="eastAsia"/>
          <w:lang w:eastAsia="zh-CN"/>
        </w:rPr>
        <w:t>增加一部分介绍IB的带宽和延迟测试程序，安装完后IB后跑一下测试程序，确保IB性能正常</w:t>
      </w:r>
    </w:p>
  </w:comment>
  <w:comment w:id="190" w:author="Hailong Yang" w:date="2017-05-23T22:44:00Z" w:initials="HY">
    <w:p w14:paraId="57E05AA0" w14:textId="48EBFECE" w:rsidR="00AA3550" w:rsidRDefault="00AA3550">
      <w:pPr>
        <w:pStyle w:val="af9"/>
        <w:rPr>
          <w:lang w:eastAsia="zh-CN"/>
        </w:rPr>
      </w:pPr>
      <w:r>
        <w:rPr>
          <w:rStyle w:val="af8"/>
        </w:rPr>
        <w:annotationRef/>
      </w:r>
      <w:r>
        <w:rPr>
          <w:rFonts w:hint="eastAsia"/>
          <w:lang w:eastAsia="zh-CN"/>
        </w:rPr>
        <w:t>最好把以太网和IB网测试放在相应的安装章节，这样可以在安装完成之后确保安装正确。HPL的测试就放在这个章节，作为集群安装完成后整个系统的测试。另外，建议将“测试”这一部分单独拿出来与“软件环境”等并列成为一章，可以起名为“</w:t>
      </w:r>
      <w:r>
        <w:rPr>
          <w:lang w:eastAsia="zh-CN"/>
        </w:rPr>
        <w:t>高性能集群搭建指南（</w:t>
      </w:r>
      <w:r>
        <w:rPr>
          <w:rFonts w:hint="eastAsia"/>
          <w:lang w:eastAsia="zh-CN"/>
        </w:rPr>
        <w:t>四</w:t>
      </w:r>
      <w:r w:rsidRPr="00104965">
        <w:rPr>
          <w:lang w:eastAsia="zh-CN"/>
        </w:rPr>
        <w:t xml:space="preserve">） - </w:t>
      </w:r>
      <w:r>
        <w:rPr>
          <w:rFonts w:hint="eastAsia"/>
          <w:lang w:eastAsia="zh-CN"/>
        </w:rPr>
        <w:t>性能测试”，可以补充关于HPL、Linpack以及HPCG的参数调优。</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D09D2E0" w15:done="0"/>
  <w15:commentEx w15:paraId="33FA11FE" w15:done="0"/>
  <w15:commentEx w15:paraId="1DD151D4" w15:done="0"/>
  <w15:commentEx w15:paraId="57E05AA0"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B5FC0E" w14:textId="77777777" w:rsidR="00611383" w:rsidRDefault="00611383" w:rsidP="00ED38D3">
      <w:pPr>
        <w:spacing w:after="0"/>
      </w:pPr>
      <w:r>
        <w:separator/>
      </w:r>
    </w:p>
  </w:endnote>
  <w:endnote w:type="continuationSeparator" w:id="0">
    <w:p w14:paraId="3395DA7A" w14:textId="77777777" w:rsidR="00611383" w:rsidRDefault="00611383" w:rsidP="00ED38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1E3AA7" w14:textId="77777777" w:rsidR="00AA3550" w:rsidRDefault="00AA3550">
    <w:pPr>
      <w:pStyle w:val="af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1357031"/>
      <w:docPartObj>
        <w:docPartGallery w:val="Page Numbers (Bottom of Page)"/>
        <w:docPartUnique/>
      </w:docPartObj>
    </w:sdtPr>
    <w:sdtContent>
      <w:p w14:paraId="0A884FBC" w14:textId="4412B66D" w:rsidR="00AA3550" w:rsidRDefault="00AA3550">
        <w:pPr>
          <w:pStyle w:val="af5"/>
          <w:jc w:val="right"/>
        </w:pPr>
        <w:r>
          <w:fldChar w:fldCharType="begin"/>
        </w:r>
        <w:r>
          <w:instrText>PAGE   \* MERGEFORMAT</w:instrText>
        </w:r>
        <w:r>
          <w:fldChar w:fldCharType="separate"/>
        </w:r>
        <w:r w:rsidR="002736F1" w:rsidRPr="002736F1">
          <w:rPr>
            <w:noProof/>
            <w:lang w:val="zh-CN" w:eastAsia="zh-CN"/>
          </w:rPr>
          <w:t>19</w:t>
        </w:r>
        <w:r>
          <w:fldChar w:fldCharType="end"/>
        </w:r>
      </w:p>
    </w:sdtContent>
  </w:sdt>
  <w:p w14:paraId="2A6783F0" w14:textId="77777777" w:rsidR="00AA3550" w:rsidRDefault="00AA3550">
    <w:pPr>
      <w:pStyle w:val="af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4A394A" w14:textId="77777777" w:rsidR="00AA3550" w:rsidRDefault="00AA3550">
    <w:pPr>
      <w:pStyle w:val="af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7FBCD7" w14:textId="77777777" w:rsidR="00611383" w:rsidRDefault="00611383" w:rsidP="00ED38D3">
      <w:pPr>
        <w:spacing w:after="0"/>
      </w:pPr>
      <w:r>
        <w:separator/>
      </w:r>
    </w:p>
  </w:footnote>
  <w:footnote w:type="continuationSeparator" w:id="0">
    <w:p w14:paraId="19E221F3" w14:textId="77777777" w:rsidR="00611383" w:rsidRDefault="00611383" w:rsidP="00ED38D3">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A6D217" w14:textId="77777777" w:rsidR="00AA3550" w:rsidRDefault="00AA3550">
    <w:pPr>
      <w:pStyle w:val="af3"/>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D924F8" w14:textId="77777777" w:rsidR="00AA3550" w:rsidRDefault="00AA3550">
    <w:pPr>
      <w:pStyle w:val="af3"/>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C711FC" w14:textId="77777777" w:rsidR="00AA3550" w:rsidRDefault="00AA3550">
    <w:pPr>
      <w:pStyle w:val="af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54A83C5"/>
    <w:multiLevelType w:val="multilevel"/>
    <w:tmpl w:val="A3B4B5A4"/>
    <w:lvl w:ilvl="0">
      <w:numFmt w:val="bullet"/>
      <w:lvlText w:val="•"/>
      <w:lvlJc w:val="left"/>
      <w:pPr>
        <w:tabs>
          <w:tab w:val="num" w:pos="0"/>
        </w:tabs>
        <w:ind w:left="480" w:hanging="480"/>
      </w:pPr>
    </w:lvl>
    <w:lvl w:ilvl="1">
      <w:start w:val="1"/>
      <w:numFmt w:val="bullet"/>
      <w:lvlText w:val=""/>
      <w:lvlJc w:val="left"/>
      <w:pPr>
        <w:tabs>
          <w:tab w:val="num" w:pos="720"/>
        </w:tabs>
        <w:ind w:left="1200" w:hanging="480"/>
      </w:pPr>
      <w:rPr>
        <w:rFonts w:ascii="Wingdings" w:hAnsi="Wingdings"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D60E53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625D581"/>
    <w:multiLevelType w:val="multilevel"/>
    <w:tmpl w:val="A9C0BF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F3A8D6BB"/>
    <w:multiLevelType w:val="multilevel"/>
    <w:tmpl w:val="E056DCA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0BB018E2"/>
    <w:multiLevelType w:val="hybridMultilevel"/>
    <w:tmpl w:val="9CEC84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A512AF6"/>
    <w:multiLevelType w:val="hybridMultilevel"/>
    <w:tmpl w:val="BA2253D2"/>
    <w:lvl w:ilvl="0" w:tplc="152CB3C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CA5E7A8"/>
    <w:multiLevelType w:val="multilevel"/>
    <w:tmpl w:val="DDF20D8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462A0F87"/>
    <w:multiLevelType w:val="multilevel"/>
    <w:tmpl w:val="D1B809EC"/>
    <w:lvl w:ilvl="0">
      <w:numFmt w:val="bullet"/>
      <w:lvlText w:val="•"/>
      <w:lvlJc w:val="left"/>
      <w:pPr>
        <w:tabs>
          <w:tab w:val="num" w:pos="0"/>
        </w:tabs>
        <w:ind w:left="480" w:hanging="480"/>
      </w:pPr>
    </w:lvl>
    <w:lvl w:ilvl="1">
      <w:start w:val="1"/>
      <w:numFmt w:val="bullet"/>
      <w:lvlText w:val=""/>
      <w:lvlJc w:val="left"/>
      <w:pPr>
        <w:tabs>
          <w:tab w:val="num" w:pos="720"/>
        </w:tabs>
        <w:ind w:left="1200" w:hanging="480"/>
      </w:pPr>
      <w:rPr>
        <w:rFonts w:ascii="Wingdings" w:hAnsi="Wingdings"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15:restartNumberingAfterBreak="0">
    <w:nsid w:val="478C06BC"/>
    <w:multiLevelType w:val="hybridMultilevel"/>
    <w:tmpl w:val="F278686E"/>
    <w:lvl w:ilvl="0" w:tplc="123AA314">
      <w:start w:val="1"/>
      <w:numFmt w:val="bullet"/>
      <w:lvlText w:val=""/>
      <w:lvlJc w:val="left"/>
      <w:pPr>
        <w:ind w:left="1860" w:hanging="420"/>
      </w:pPr>
      <w:rPr>
        <w:rFonts w:ascii="Wingdings" w:hAnsi="Wingdings"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9" w15:restartNumberingAfterBreak="0">
    <w:nsid w:val="4B042ACD"/>
    <w:multiLevelType w:val="hybridMultilevel"/>
    <w:tmpl w:val="8A92AE12"/>
    <w:lvl w:ilvl="0" w:tplc="79345EB8">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FD56687"/>
    <w:multiLevelType w:val="multilevel"/>
    <w:tmpl w:val="2422B346"/>
    <w:lvl w:ilvl="0">
      <w:numFmt w:val="bullet"/>
      <w:lvlText w:val="•"/>
      <w:lvlJc w:val="left"/>
      <w:pPr>
        <w:tabs>
          <w:tab w:val="num" w:pos="0"/>
        </w:tabs>
        <w:ind w:left="480" w:hanging="480"/>
      </w:pPr>
    </w:lvl>
    <w:lvl w:ilvl="1">
      <w:start w:val="1"/>
      <w:numFmt w:val="bullet"/>
      <w:lvlText w:val=""/>
      <w:lvlJc w:val="left"/>
      <w:pPr>
        <w:tabs>
          <w:tab w:val="num" w:pos="720"/>
        </w:tabs>
        <w:ind w:left="1200" w:hanging="480"/>
      </w:pPr>
      <w:rPr>
        <w:rFonts w:ascii="Wingdings" w:hAnsi="Wingdings" w:hint="default"/>
      </w:rPr>
    </w:lvl>
    <w:lvl w:ilvl="2">
      <w:start w:val="1"/>
      <w:numFmt w:val="bullet"/>
      <w:lvlText w:val=""/>
      <w:lvlJc w:val="left"/>
      <w:pPr>
        <w:tabs>
          <w:tab w:val="num" w:pos="1440"/>
        </w:tabs>
        <w:ind w:left="1920" w:hanging="480"/>
      </w:pPr>
      <w:rPr>
        <w:rFonts w:ascii="Wingdings" w:hAnsi="Wingdings" w:hint="default"/>
      </w:r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56267082"/>
    <w:multiLevelType w:val="multilevel"/>
    <w:tmpl w:val="93220D4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61E1F512"/>
    <w:multiLevelType w:val="multilevel"/>
    <w:tmpl w:val="31061D6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67502601"/>
    <w:multiLevelType w:val="hybridMultilevel"/>
    <w:tmpl w:val="60B8E5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72835AC2"/>
    <w:multiLevelType w:val="multilevel"/>
    <w:tmpl w:val="FCB06E88"/>
    <w:lvl w:ilvl="0">
      <w:numFmt w:val="bullet"/>
      <w:lvlText w:val="•"/>
      <w:lvlJc w:val="left"/>
      <w:pPr>
        <w:tabs>
          <w:tab w:val="num" w:pos="0"/>
        </w:tabs>
        <w:ind w:left="480" w:hanging="480"/>
      </w:pPr>
    </w:lvl>
    <w:lvl w:ilvl="1">
      <w:start w:val="1"/>
      <w:numFmt w:val="bullet"/>
      <w:lvlText w:val=""/>
      <w:lvlJc w:val="left"/>
      <w:pPr>
        <w:tabs>
          <w:tab w:val="num" w:pos="720"/>
        </w:tabs>
        <w:ind w:left="1200" w:hanging="480"/>
      </w:pPr>
      <w:rPr>
        <w:rFonts w:ascii="Wingdings" w:hAnsi="Wingdings"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751754A4"/>
    <w:multiLevelType w:val="hybridMultilevel"/>
    <w:tmpl w:val="BDD40216"/>
    <w:lvl w:ilvl="0" w:tplc="123AA314">
      <w:start w:val="1"/>
      <w:numFmt w:val="bullet"/>
      <w:lvlText w:val=""/>
      <w:lvlJc w:val="left"/>
      <w:pPr>
        <w:ind w:left="1860" w:hanging="420"/>
      </w:pPr>
      <w:rPr>
        <w:rFonts w:ascii="Wingdings" w:hAnsi="Wingdings"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16" w15:restartNumberingAfterBreak="0">
    <w:nsid w:val="7A136DC3"/>
    <w:multiLevelType w:val="hybridMultilevel"/>
    <w:tmpl w:val="1DC43892"/>
    <w:lvl w:ilvl="0" w:tplc="79345EB8">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7D4D36B8"/>
    <w:multiLevelType w:val="hybridMultilevel"/>
    <w:tmpl w:val="FDFC5746"/>
    <w:lvl w:ilvl="0" w:tplc="B21C6AA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7E77683B"/>
    <w:multiLevelType w:val="hybridMultilevel"/>
    <w:tmpl w:val="DAA483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1"/>
  </w:num>
  <w:num w:numId="4">
    <w:abstractNumId w:val="11"/>
  </w:num>
  <w:num w:numId="5">
    <w:abstractNumId w:val="0"/>
  </w:num>
  <w:num w:numId="6">
    <w:abstractNumId w:val="3"/>
  </w:num>
  <w:num w:numId="7">
    <w:abstractNumId w:val="12"/>
  </w:num>
  <w:num w:numId="8">
    <w:abstractNumId w:val="4"/>
  </w:num>
  <w:num w:numId="9">
    <w:abstractNumId w:val="16"/>
  </w:num>
  <w:num w:numId="10">
    <w:abstractNumId w:val="9"/>
  </w:num>
  <w:num w:numId="11">
    <w:abstractNumId w:val="13"/>
  </w:num>
  <w:num w:numId="12">
    <w:abstractNumId w:val="18"/>
  </w:num>
  <w:num w:numId="13">
    <w:abstractNumId w:val="5"/>
  </w:num>
  <w:num w:numId="14">
    <w:abstractNumId w:val="17"/>
  </w:num>
  <w:num w:numId="15">
    <w:abstractNumId w:val="10"/>
  </w:num>
  <w:num w:numId="16">
    <w:abstractNumId w:val="15"/>
  </w:num>
  <w:num w:numId="17">
    <w:abstractNumId w:val="8"/>
  </w:num>
  <w:num w:numId="18">
    <w:abstractNumId w:val="14"/>
  </w:num>
  <w:num w:numId="19">
    <w:abstractNumId w:val="7"/>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刘权">
    <w15:presenceInfo w15:providerId="Windows Live" w15:userId="41909de21c57b08f"/>
  </w15:person>
  <w15:person w15:author="Hailong Yang">
    <w15:presenceInfo w15:providerId="Windows Live" w15:userId="e22e0125df9d3d3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trackRevisions/>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3D2"/>
    <w:rsid w:val="00067674"/>
    <w:rsid w:val="000F57C1"/>
    <w:rsid w:val="00104965"/>
    <w:rsid w:val="00115EE9"/>
    <w:rsid w:val="001C38BA"/>
    <w:rsid w:val="00265ADA"/>
    <w:rsid w:val="002736F1"/>
    <w:rsid w:val="004013D2"/>
    <w:rsid w:val="00570428"/>
    <w:rsid w:val="00585D0B"/>
    <w:rsid w:val="005C6B15"/>
    <w:rsid w:val="005D03A0"/>
    <w:rsid w:val="005D70FC"/>
    <w:rsid w:val="00611383"/>
    <w:rsid w:val="0062668C"/>
    <w:rsid w:val="007014B6"/>
    <w:rsid w:val="007164ED"/>
    <w:rsid w:val="00717B01"/>
    <w:rsid w:val="00734939"/>
    <w:rsid w:val="00754860"/>
    <w:rsid w:val="00793829"/>
    <w:rsid w:val="00796FD7"/>
    <w:rsid w:val="007A2E23"/>
    <w:rsid w:val="007A3DAF"/>
    <w:rsid w:val="007A7272"/>
    <w:rsid w:val="008019ED"/>
    <w:rsid w:val="00863373"/>
    <w:rsid w:val="008F3852"/>
    <w:rsid w:val="00947B1E"/>
    <w:rsid w:val="00966531"/>
    <w:rsid w:val="00A24410"/>
    <w:rsid w:val="00A93CFF"/>
    <w:rsid w:val="00AA3550"/>
    <w:rsid w:val="00B7080D"/>
    <w:rsid w:val="00B85EBE"/>
    <w:rsid w:val="00BC7CAA"/>
    <w:rsid w:val="00BE22D6"/>
    <w:rsid w:val="00C20870"/>
    <w:rsid w:val="00C947EE"/>
    <w:rsid w:val="00D32F37"/>
    <w:rsid w:val="00DA270E"/>
    <w:rsid w:val="00DE1836"/>
    <w:rsid w:val="00E20608"/>
    <w:rsid w:val="00ED38D3"/>
    <w:rsid w:val="00EE4784"/>
    <w:rsid w:val="00F16E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166FB"/>
  <w15:chartTrackingRefBased/>
  <w15:docId w15:val="{37AE4334-67F7-4415-9EE5-E45E08D4A7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D70FC"/>
    <w:pPr>
      <w:spacing w:after="200"/>
    </w:pPr>
    <w:rPr>
      <w:kern w:val="0"/>
      <w:sz w:val="24"/>
      <w:szCs w:val="24"/>
      <w:lang w:eastAsia="en-US"/>
    </w:rPr>
  </w:style>
  <w:style w:type="paragraph" w:styleId="1">
    <w:name w:val="heading 1"/>
    <w:basedOn w:val="a"/>
    <w:next w:val="a0"/>
    <w:link w:val="10"/>
    <w:uiPriority w:val="9"/>
    <w:qFormat/>
    <w:rsid w:val="00BE22D6"/>
    <w:pPr>
      <w:keepNext/>
      <w:keepLines/>
      <w:spacing w:before="480" w:after="0"/>
      <w:outlineLvl w:val="0"/>
    </w:pPr>
    <w:rPr>
      <w:rFonts w:asciiTheme="majorHAnsi" w:eastAsiaTheme="majorEastAsia" w:hAnsiTheme="majorHAnsi" w:cstheme="majorBidi"/>
      <w:b/>
      <w:bCs/>
      <w:color w:val="2C6EAB" w:themeColor="accent1" w:themeShade="B5"/>
      <w:sz w:val="36"/>
      <w:szCs w:val="32"/>
    </w:rPr>
  </w:style>
  <w:style w:type="paragraph" w:styleId="2">
    <w:name w:val="heading 2"/>
    <w:basedOn w:val="a"/>
    <w:next w:val="a0"/>
    <w:link w:val="20"/>
    <w:uiPriority w:val="9"/>
    <w:unhideWhenUsed/>
    <w:qFormat/>
    <w:rsid w:val="005D70FC"/>
    <w:pPr>
      <w:keepNext/>
      <w:keepLines/>
      <w:spacing w:before="200" w:after="0"/>
      <w:outlineLvl w:val="1"/>
    </w:pPr>
    <w:rPr>
      <w:rFonts w:asciiTheme="majorHAnsi" w:eastAsiaTheme="majorEastAsia" w:hAnsiTheme="majorHAnsi" w:cstheme="majorBidi"/>
      <w:b/>
      <w:bCs/>
      <w:color w:val="5B9BD5" w:themeColor="accent1"/>
      <w:sz w:val="32"/>
      <w:szCs w:val="32"/>
    </w:rPr>
  </w:style>
  <w:style w:type="paragraph" w:styleId="3">
    <w:name w:val="heading 3"/>
    <w:basedOn w:val="a"/>
    <w:next w:val="a0"/>
    <w:link w:val="30"/>
    <w:uiPriority w:val="9"/>
    <w:unhideWhenUsed/>
    <w:qFormat/>
    <w:rsid w:val="005D70FC"/>
    <w:pPr>
      <w:keepNext/>
      <w:keepLines/>
      <w:spacing w:before="200" w:after="0"/>
      <w:outlineLvl w:val="2"/>
    </w:pPr>
    <w:rPr>
      <w:rFonts w:asciiTheme="majorHAnsi" w:eastAsiaTheme="majorEastAsia" w:hAnsiTheme="majorHAnsi" w:cstheme="majorBidi"/>
      <w:b/>
      <w:bCs/>
      <w:color w:val="5B9BD5" w:themeColor="accent1"/>
      <w:sz w:val="28"/>
      <w:szCs w:val="28"/>
    </w:rPr>
  </w:style>
  <w:style w:type="paragraph" w:styleId="4">
    <w:name w:val="heading 4"/>
    <w:basedOn w:val="a"/>
    <w:next w:val="a"/>
    <w:link w:val="40"/>
    <w:uiPriority w:val="9"/>
    <w:unhideWhenUsed/>
    <w:qFormat/>
    <w:rsid w:val="005D70F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0"/>
    <w:link w:val="50"/>
    <w:uiPriority w:val="9"/>
    <w:unhideWhenUsed/>
    <w:qFormat/>
    <w:rsid w:val="005D70FC"/>
    <w:pPr>
      <w:keepNext/>
      <w:keepLines/>
      <w:spacing w:before="200" w:after="0"/>
      <w:outlineLvl w:val="4"/>
    </w:pPr>
    <w:rPr>
      <w:rFonts w:asciiTheme="majorHAnsi" w:eastAsiaTheme="majorEastAsia" w:hAnsiTheme="majorHAnsi" w:cstheme="majorBidi"/>
      <w:i/>
      <w:iCs/>
      <w:color w:val="5B9BD5" w:themeColor="accent1"/>
    </w:rPr>
  </w:style>
  <w:style w:type="paragraph" w:styleId="6">
    <w:name w:val="heading 6"/>
    <w:basedOn w:val="a"/>
    <w:next w:val="a0"/>
    <w:link w:val="60"/>
    <w:uiPriority w:val="9"/>
    <w:unhideWhenUsed/>
    <w:qFormat/>
    <w:rsid w:val="005D70FC"/>
    <w:pPr>
      <w:keepNext/>
      <w:keepLines/>
      <w:spacing w:before="200" w:after="0"/>
      <w:outlineLvl w:val="5"/>
    </w:pPr>
    <w:rPr>
      <w:rFonts w:asciiTheme="majorHAnsi" w:eastAsiaTheme="majorEastAsia" w:hAnsiTheme="majorHAnsi" w:cstheme="majorBidi"/>
      <w:color w:val="5B9BD5"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标题 2 字符"/>
    <w:basedOn w:val="a1"/>
    <w:link w:val="2"/>
    <w:uiPriority w:val="9"/>
    <w:rsid w:val="005D70FC"/>
    <w:rPr>
      <w:rFonts w:asciiTheme="majorHAnsi" w:eastAsiaTheme="majorEastAsia" w:hAnsiTheme="majorHAnsi" w:cstheme="majorBidi"/>
      <w:b/>
      <w:bCs/>
      <w:color w:val="5B9BD5" w:themeColor="accent1"/>
      <w:kern w:val="0"/>
      <w:sz w:val="32"/>
      <w:szCs w:val="32"/>
      <w:lang w:eastAsia="en-US"/>
    </w:rPr>
  </w:style>
  <w:style w:type="character" w:customStyle="1" w:styleId="30">
    <w:name w:val="标题 3 字符"/>
    <w:basedOn w:val="a1"/>
    <w:link w:val="3"/>
    <w:uiPriority w:val="9"/>
    <w:rsid w:val="005D70FC"/>
    <w:rPr>
      <w:rFonts w:asciiTheme="majorHAnsi" w:eastAsiaTheme="majorEastAsia" w:hAnsiTheme="majorHAnsi" w:cstheme="majorBidi"/>
      <w:b/>
      <w:bCs/>
      <w:color w:val="5B9BD5" w:themeColor="accent1"/>
      <w:kern w:val="0"/>
      <w:sz w:val="28"/>
      <w:szCs w:val="28"/>
      <w:lang w:eastAsia="en-US"/>
    </w:rPr>
  </w:style>
  <w:style w:type="paragraph" w:styleId="a0">
    <w:name w:val="Body Text"/>
    <w:basedOn w:val="a"/>
    <w:link w:val="a4"/>
    <w:qFormat/>
    <w:rsid w:val="005D70FC"/>
    <w:pPr>
      <w:spacing w:before="180" w:after="180"/>
    </w:pPr>
  </w:style>
  <w:style w:type="character" w:customStyle="1" w:styleId="a4">
    <w:name w:val="正文文本 字符"/>
    <w:basedOn w:val="a1"/>
    <w:link w:val="a0"/>
    <w:rsid w:val="005D70FC"/>
    <w:rPr>
      <w:kern w:val="0"/>
      <w:sz w:val="24"/>
      <w:szCs w:val="24"/>
      <w:lang w:eastAsia="en-US"/>
    </w:rPr>
  </w:style>
  <w:style w:type="paragraph" w:customStyle="1" w:styleId="FirstParagraph">
    <w:name w:val="First Paragraph"/>
    <w:basedOn w:val="a0"/>
    <w:next w:val="a0"/>
    <w:qFormat/>
    <w:rsid w:val="005D70FC"/>
  </w:style>
  <w:style w:type="paragraph" w:styleId="a5">
    <w:name w:val="Title"/>
    <w:basedOn w:val="a"/>
    <w:next w:val="a0"/>
    <w:link w:val="a6"/>
    <w:qFormat/>
    <w:rsid w:val="005D70FC"/>
    <w:pPr>
      <w:keepNext/>
      <w:keepLines/>
      <w:spacing w:before="480" w:after="240"/>
      <w:jc w:val="center"/>
    </w:pPr>
    <w:rPr>
      <w:rFonts w:asciiTheme="majorHAnsi" w:eastAsiaTheme="majorEastAsia" w:hAnsiTheme="majorHAnsi" w:cstheme="majorBidi"/>
      <w:b/>
      <w:bCs/>
      <w:color w:val="2C6EAB" w:themeColor="accent1" w:themeShade="B5"/>
      <w:sz w:val="36"/>
      <w:szCs w:val="36"/>
    </w:rPr>
  </w:style>
  <w:style w:type="character" w:customStyle="1" w:styleId="a6">
    <w:name w:val="标题 字符"/>
    <w:basedOn w:val="a1"/>
    <w:link w:val="a5"/>
    <w:rsid w:val="005D70FC"/>
    <w:rPr>
      <w:rFonts w:asciiTheme="majorHAnsi" w:eastAsiaTheme="majorEastAsia" w:hAnsiTheme="majorHAnsi" w:cstheme="majorBidi"/>
      <w:b/>
      <w:bCs/>
      <w:color w:val="2C6EAB" w:themeColor="accent1" w:themeShade="B5"/>
      <w:kern w:val="0"/>
      <w:sz w:val="36"/>
      <w:szCs w:val="36"/>
      <w:lang w:eastAsia="en-US"/>
    </w:rPr>
  </w:style>
  <w:style w:type="paragraph" w:styleId="a7">
    <w:name w:val="Date"/>
    <w:next w:val="a0"/>
    <w:link w:val="a8"/>
    <w:qFormat/>
    <w:rsid w:val="005D70FC"/>
    <w:pPr>
      <w:keepNext/>
      <w:keepLines/>
      <w:spacing w:after="200"/>
      <w:jc w:val="center"/>
    </w:pPr>
    <w:rPr>
      <w:kern w:val="0"/>
      <w:sz w:val="24"/>
      <w:szCs w:val="24"/>
      <w:lang w:eastAsia="en-US"/>
    </w:rPr>
  </w:style>
  <w:style w:type="character" w:customStyle="1" w:styleId="a8">
    <w:name w:val="日期 字符"/>
    <w:basedOn w:val="a1"/>
    <w:link w:val="a7"/>
    <w:rsid w:val="005D70FC"/>
    <w:rPr>
      <w:kern w:val="0"/>
      <w:sz w:val="24"/>
      <w:szCs w:val="24"/>
      <w:lang w:eastAsia="en-US"/>
    </w:rPr>
  </w:style>
  <w:style w:type="paragraph" w:customStyle="1" w:styleId="Figure">
    <w:name w:val="Figure"/>
    <w:basedOn w:val="a"/>
    <w:rsid w:val="005D70FC"/>
  </w:style>
  <w:style w:type="character" w:customStyle="1" w:styleId="VerbatimChar">
    <w:name w:val="Verbatim Char"/>
    <w:basedOn w:val="a1"/>
    <w:link w:val="SourceCode"/>
    <w:rsid w:val="005D70FC"/>
    <w:rPr>
      <w:rFonts w:ascii="Consolas" w:hAnsi="Consolas"/>
      <w:sz w:val="22"/>
    </w:rPr>
  </w:style>
  <w:style w:type="character" w:styleId="a9">
    <w:name w:val="Hyperlink"/>
    <w:basedOn w:val="a1"/>
    <w:uiPriority w:val="99"/>
    <w:rsid w:val="005D70FC"/>
    <w:rPr>
      <w:color w:val="5B9BD5" w:themeColor="accent1"/>
    </w:rPr>
  </w:style>
  <w:style w:type="paragraph" w:customStyle="1" w:styleId="SourceCode">
    <w:name w:val="Source Code"/>
    <w:basedOn w:val="a"/>
    <w:link w:val="VerbatimChar"/>
    <w:rsid w:val="005D70FC"/>
    <w:pPr>
      <w:wordWrap w:val="0"/>
    </w:pPr>
    <w:rPr>
      <w:rFonts w:ascii="Consolas" w:hAnsi="Consolas"/>
      <w:kern w:val="2"/>
      <w:sz w:val="22"/>
      <w:szCs w:val="22"/>
      <w:lang w:eastAsia="zh-CN"/>
    </w:rPr>
  </w:style>
  <w:style w:type="character" w:customStyle="1" w:styleId="40">
    <w:name w:val="标题 4 字符"/>
    <w:basedOn w:val="a1"/>
    <w:link w:val="4"/>
    <w:uiPriority w:val="9"/>
    <w:semiHidden/>
    <w:rsid w:val="005D70FC"/>
    <w:rPr>
      <w:rFonts w:asciiTheme="majorHAnsi" w:eastAsiaTheme="majorEastAsia" w:hAnsiTheme="majorHAnsi" w:cstheme="majorBidi"/>
      <w:b/>
      <w:bCs/>
      <w:kern w:val="0"/>
      <w:sz w:val="28"/>
      <w:szCs w:val="28"/>
      <w:lang w:eastAsia="en-US"/>
    </w:rPr>
  </w:style>
  <w:style w:type="character" w:customStyle="1" w:styleId="10">
    <w:name w:val="标题 1 字符"/>
    <w:basedOn w:val="a1"/>
    <w:link w:val="1"/>
    <w:uiPriority w:val="9"/>
    <w:rsid w:val="00BE22D6"/>
    <w:rPr>
      <w:rFonts w:asciiTheme="majorHAnsi" w:eastAsiaTheme="majorEastAsia" w:hAnsiTheme="majorHAnsi" w:cstheme="majorBidi"/>
      <w:b/>
      <w:bCs/>
      <w:color w:val="2C6EAB" w:themeColor="accent1" w:themeShade="B5"/>
      <w:kern w:val="0"/>
      <w:sz w:val="36"/>
      <w:szCs w:val="32"/>
      <w:lang w:eastAsia="en-US"/>
    </w:rPr>
  </w:style>
  <w:style w:type="character" w:customStyle="1" w:styleId="50">
    <w:name w:val="标题 5 字符"/>
    <w:basedOn w:val="a1"/>
    <w:link w:val="5"/>
    <w:uiPriority w:val="9"/>
    <w:rsid w:val="005D70FC"/>
    <w:rPr>
      <w:rFonts w:asciiTheme="majorHAnsi" w:eastAsiaTheme="majorEastAsia" w:hAnsiTheme="majorHAnsi" w:cstheme="majorBidi"/>
      <w:i/>
      <w:iCs/>
      <w:color w:val="5B9BD5" w:themeColor="accent1"/>
      <w:kern w:val="0"/>
      <w:sz w:val="24"/>
      <w:szCs w:val="24"/>
      <w:lang w:eastAsia="en-US"/>
    </w:rPr>
  </w:style>
  <w:style w:type="character" w:customStyle="1" w:styleId="60">
    <w:name w:val="标题 6 字符"/>
    <w:basedOn w:val="a1"/>
    <w:link w:val="6"/>
    <w:uiPriority w:val="9"/>
    <w:rsid w:val="005D70FC"/>
    <w:rPr>
      <w:rFonts w:asciiTheme="majorHAnsi" w:eastAsiaTheme="majorEastAsia" w:hAnsiTheme="majorHAnsi" w:cstheme="majorBidi"/>
      <w:color w:val="5B9BD5" w:themeColor="accent1"/>
      <w:kern w:val="0"/>
      <w:sz w:val="24"/>
      <w:szCs w:val="24"/>
      <w:lang w:eastAsia="en-US"/>
    </w:rPr>
  </w:style>
  <w:style w:type="paragraph" w:customStyle="1" w:styleId="Compact">
    <w:name w:val="Compact"/>
    <w:basedOn w:val="a0"/>
    <w:qFormat/>
    <w:rsid w:val="005D70FC"/>
    <w:pPr>
      <w:spacing w:before="36" w:after="36"/>
    </w:pPr>
  </w:style>
  <w:style w:type="paragraph" w:styleId="aa">
    <w:name w:val="Subtitle"/>
    <w:basedOn w:val="a5"/>
    <w:next w:val="a0"/>
    <w:link w:val="ab"/>
    <w:qFormat/>
    <w:rsid w:val="005D70FC"/>
    <w:pPr>
      <w:spacing w:before="240"/>
    </w:pPr>
    <w:rPr>
      <w:sz w:val="30"/>
      <w:szCs w:val="30"/>
    </w:rPr>
  </w:style>
  <w:style w:type="character" w:customStyle="1" w:styleId="ab">
    <w:name w:val="副标题 字符"/>
    <w:basedOn w:val="a1"/>
    <w:link w:val="aa"/>
    <w:rsid w:val="005D70FC"/>
    <w:rPr>
      <w:rFonts w:asciiTheme="majorHAnsi" w:eastAsiaTheme="majorEastAsia" w:hAnsiTheme="majorHAnsi" w:cstheme="majorBidi"/>
      <w:b/>
      <w:bCs/>
      <w:color w:val="2C6EAB" w:themeColor="accent1" w:themeShade="B5"/>
      <w:kern w:val="0"/>
      <w:sz w:val="30"/>
      <w:szCs w:val="30"/>
      <w:lang w:eastAsia="en-US"/>
    </w:rPr>
  </w:style>
  <w:style w:type="paragraph" w:customStyle="1" w:styleId="Author">
    <w:name w:val="Author"/>
    <w:next w:val="a0"/>
    <w:qFormat/>
    <w:rsid w:val="005D70FC"/>
    <w:pPr>
      <w:keepNext/>
      <w:keepLines/>
      <w:spacing w:after="200"/>
      <w:jc w:val="center"/>
    </w:pPr>
    <w:rPr>
      <w:kern w:val="0"/>
      <w:sz w:val="24"/>
      <w:szCs w:val="24"/>
      <w:lang w:eastAsia="en-US"/>
    </w:rPr>
  </w:style>
  <w:style w:type="paragraph" w:customStyle="1" w:styleId="Abstract">
    <w:name w:val="Abstract"/>
    <w:basedOn w:val="a"/>
    <w:next w:val="a0"/>
    <w:qFormat/>
    <w:rsid w:val="005D70FC"/>
    <w:pPr>
      <w:keepNext/>
      <w:keepLines/>
      <w:spacing w:before="300" w:after="300"/>
    </w:pPr>
    <w:rPr>
      <w:sz w:val="20"/>
      <w:szCs w:val="20"/>
    </w:rPr>
  </w:style>
  <w:style w:type="paragraph" w:styleId="ac">
    <w:name w:val="Bibliography"/>
    <w:basedOn w:val="a"/>
    <w:qFormat/>
    <w:rsid w:val="005D70FC"/>
  </w:style>
  <w:style w:type="paragraph" w:styleId="ad">
    <w:name w:val="Block Text"/>
    <w:basedOn w:val="a0"/>
    <w:next w:val="a0"/>
    <w:uiPriority w:val="9"/>
    <w:unhideWhenUsed/>
    <w:qFormat/>
    <w:rsid w:val="005D70FC"/>
    <w:pPr>
      <w:spacing w:before="100" w:after="100"/>
    </w:pPr>
    <w:rPr>
      <w:rFonts w:asciiTheme="majorHAnsi" w:eastAsiaTheme="majorEastAsia" w:hAnsiTheme="majorHAnsi" w:cstheme="majorBidi"/>
      <w:bCs/>
      <w:sz w:val="20"/>
      <w:szCs w:val="20"/>
    </w:rPr>
  </w:style>
  <w:style w:type="paragraph" w:styleId="ae">
    <w:name w:val="footnote text"/>
    <w:basedOn w:val="a"/>
    <w:link w:val="af"/>
    <w:uiPriority w:val="9"/>
    <w:unhideWhenUsed/>
    <w:qFormat/>
    <w:rsid w:val="005D70FC"/>
  </w:style>
  <w:style w:type="character" w:customStyle="1" w:styleId="af">
    <w:name w:val="脚注文本 字符"/>
    <w:basedOn w:val="a1"/>
    <w:link w:val="ae"/>
    <w:uiPriority w:val="9"/>
    <w:rsid w:val="005D70FC"/>
    <w:rPr>
      <w:kern w:val="0"/>
      <w:sz w:val="24"/>
      <w:szCs w:val="24"/>
      <w:lang w:eastAsia="en-US"/>
    </w:rPr>
  </w:style>
  <w:style w:type="paragraph" w:customStyle="1" w:styleId="DefinitionTerm">
    <w:name w:val="Definition Term"/>
    <w:basedOn w:val="a"/>
    <w:next w:val="Definition"/>
    <w:rsid w:val="005D70FC"/>
    <w:pPr>
      <w:keepNext/>
      <w:keepLines/>
      <w:spacing w:after="0"/>
    </w:pPr>
    <w:rPr>
      <w:b/>
    </w:rPr>
  </w:style>
  <w:style w:type="paragraph" w:customStyle="1" w:styleId="Definition">
    <w:name w:val="Definition"/>
    <w:basedOn w:val="a"/>
    <w:rsid w:val="005D70FC"/>
  </w:style>
  <w:style w:type="paragraph" w:styleId="af0">
    <w:name w:val="caption"/>
    <w:basedOn w:val="a"/>
    <w:link w:val="af1"/>
    <w:rsid w:val="005D70FC"/>
    <w:pPr>
      <w:spacing w:after="120"/>
    </w:pPr>
    <w:rPr>
      <w:i/>
    </w:rPr>
  </w:style>
  <w:style w:type="paragraph" w:customStyle="1" w:styleId="TableCaption">
    <w:name w:val="Table Caption"/>
    <w:basedOn w:val="af0"/>
    <w:rsid w:val="005D70FC"/>
    <w:pPr>
      <w:keepNext/>
    </w:pPr>
  </w:style>
  <w:style w:type="paragraph" w:customStyle="1" w:styleId="ImageCaption">
    <w:name w:val="Image Caption"/>
    <w:basedOn w:val="af0"/>
    <w:rsid w:val="005D70FC"/>
  </w:style>
  <w:style w:type="paragraph" w:customStyle="1" w:styleId="FigurewithCaption">
    <w:name w:val="Figure with Caption"/>
    <w:basedOn w:val="Figure"/>
    <w:rsid w:val="005D70FC"/>
    <w:pPr>
      <w:keepNext/>
    </w:pPr>
  </w:style>
  <w:style w:type="character" w:customStyle="1" w:styleId="af1">
    <w:name w:val="题注 字符"/>
    <w:basedOn w:val="a1"/>
    <w:link w:val="af0"/>
    <w:rsid w:val="005D70FC"/>
    <w:rPr>
      <w:i/>
      <w:kern w:val="0"/>
      <w:sz w:val="24"/>
      <w:szCs w:val="24"/>
      <w:lang w:eastAsia="en-US"/>
    </w:rPr>
  </w:style>
  <w:style w:type="character" w:styleId="af2">
    <w:name w:val="footnote reference"/>
    <w:basedOn w:val="af1"/>
    <w:rsid w:val="005D70FC"/>
    <w:rPr>
      <w:i/>
      <w:kern w:val="0"/>
      <w:sz w:val="24"/>
      <w:szCs w:val="24"/>
      <w:vertAlign w:val="superscript"/>
      <w:lang w:eastAsia="en-US"/>
    </w:rPr>
  </w:style>
  <w:style w:type="paragraph" w:styleId="TOC">
    <w:name w:val="TOC Heading"/>
    <w:basedOn w:val="1"/>
    <w:next w:val="a0"/>
    <w:uiPriority w:val="39"/>
    <w:unhideWhenUsed/>
    <w:qFormat/>
    <w:rsid w:val="005D70FC"/>
    <w:pPr>
      <w:spacing w:before="240" w:line="259" w:lineRule="auto"/>
      <w:outlineLvl w:val="9"/>
    </w:pPr>
    <w:rPr>
      <w:b w:val="0"/>
      <w:bCs w:val="0"/>
      <w:color w:val="2E74B5" w:themeColor="accent1" w:themeShade="BF"/>
    </w:rPr>
  </w:style>
  <w:style w:type="character" w:customStyle="1" w:styleId="KeywordTok">
    <w:name w:val="KeywordTok"/>
    <w:basedOn w:val="VerbatimChar"/>
    <w:rsid w:val="005D70FC"/>
    <w:rPr>
      <w:rFonts w:ascii="Consolas" w:hAnsi="Consolas"/>
      <w:b/>
      <w:color w:val="007020"/>
      <w:sz w:val="22"/>
    </w:rPr>
  </w:style>
  <w:style w:type="character" w:customStyle="1" w:styleId="DataTypeTok">
    <w:name w:val="DataTypeTok"/>
    <w:basedOn w:val="VerbatimChar"/>
    <w:rsid w:val="005D70FC"/>
    <w:rPr>
      <w:rFonts w:ascii="Consolas" w:hAnsi="Consolas"/>
      <w:color w:val="902000"/>
      <w:sz w:val="22"/>
    </w:rPr>
  </w:style>
  <w:style w:type="character" w:customStyle="1" w:styleId="DecValTok">
    <w:name w:val="DecValTok"/>
    <w:basedOn w:val="VerbatimChar"/>
    <w:rsid w:val="005D70FC"/>
    <w:rPr>
      <w:rFonts w:ascii="Consolas" w:hAnsi="Consolas"/>
      <w:color w:val="40A070"/>
      <w:sz w:val="22"/>
    </w:rPr>
  </w:style>
  <w:style w:type="character" w:customStyle="1" w:styleId="BaseNTok">
    <w:name w:val="BaseNTok"/>
    <w:basedOn w:val="VerbatimChar"/>
    <w:rsid w:val="005D70FC"/>
    <w:rPr>
      <w:rFonts w:ascii="Consolas" w:hAnsi="Consolas"/>
      <w:color w:val="40A070"/>
      <w:sz w:val="22"/>
    </w:rPr>
  </w:style>
  <w:style w:type="character" w:customStyle="1" w:styleId="FloatTok">
    <w:name w:val="FloatTok"/>
    <w:basedOn w:val="VerbatimChar"/>
    <w:rsid w:val="005D70FC"/>
    <w:rPr>
      <w:rFonts w:ascii="Consolas" w:hAnsi="Consolas"/>
      <w:color w:val="40A070"/>
      <w:sz w:val="22"/>
    </w:rPr>
  </w:style>
  <w:style w:type="character" w:customStyle="1" w:styleId="ConstantTok">
    <w:name w:val="ConstantTok"/>
    <w:basedOn w:val="VerbatimChar"/>
    <w:rsid w:val="005D70FC"/>
    <w:rPr>
      <w:rFonts w:ascii="Consolas" w:hAnsi="Consolas"/>
      <w:color w:val="880000"/>
      <w:sz w:val="22"/>
    </w:rPr>
  </w:style>
  <w:style w:type="character" w:customStyle="1" w:styleId="CharTok">
    <w:name w:val="CharTok"/>
    <w:basedOn w:val="VerbatimChar"/>
    <w:rsid w:val="005D70FC"/>
    <w:rPr>
      <w:rFonts w:ascii="Consolas" w:hAnsi="Consolas"/>
      <w:color w:val="4070A0"/>
      <w:sz w:val="22"/>
    </w:rPr>
  </w:style>
  <w:style w:type="character" w:customStyle="1" w:styleId="SpecialCharTok">
    <w:name w:val="SpecialCharTok"/>
    <w:basedOn w:val="VerbatimChar"/>
    <w:rsid w:val="005D70FC"/>
    <w:rPr>
      <w:rFonts w:ascii="Consolas" w:hAnsi="Consolas"/>
      <w:color w:val="4070A0"/>
      <w:sz w:val="22"/>
    </w:rPr>
  </w:style>
  <w:style w:type="character" w:customStyle="1" w:styleId="StringTok">
    <w:name w:val="StringTok"/>
    <w:basedOn w:val="VerbatimChar"/>
    <w:rsid w:val="005D70FC"/>
    <w:rPr>
      <w:rFonts w:ascii="Consolas" w:hAnsi="Consolas"/>
      <w:color w:val="4070A0"/>
      <w:sz w:val="22"/>
    </w:rPr>
  </w:style>
  <w:style w:type="character" w:customStyle="1" w:styleId="VerbatimStringTok">
    <w:name w:val="VerbatimStringTok"/>
    <w:basedOn w:val="VerbatimChar"/>
    <w:rsid w:val="005D70FC"/>
    <w:rPr>
      <w:rFonts w:ascii="Consolas" w:hAnsi="Consolas"/>
      <w:color w:val="4070A0"/>
      <w:sz w:val="22"/>
    </w:rPr>
  </w:style>
  <w:style w:type="character" w:customStyle="1" w:styleId="SpecialStringTok">
    <w:name w:val="SpecialStringTok"/>
    <w:basedOn w:val="VerbatimChar"/>
    <w:rsid w:val="005D70FC"/>
    <w:rPr>
      <w:rFonts w:ascii="Consolas" w:hAnsi="Consolas"/>
      <w:color w:val="BB6688"/>
      <w:sz w:val="22"/>
    </w:rPr>
  </w:style>
  <w:style w:type="character" w:customStyle="1" w:styleId="ImportTok">
    <w:name w:val="ImportTok"/>
    <w:basedOn w:val="VerbatimChar"/>
    <w:rsid w:val="005D70FC"/>
    <w:rPr>
      <w:rFonts w:ascii="Consolas" w:hAnsi="Consolas"/>
      <w:sz w:val="22"/>
    </w:rPr>
  </w:style>
  <w:style w:type="character" w:customStyle="1" w:styleId="CommentTok">
    <w:name w:val="CommentTok"/>
    <w:basedOn w:val="VerbatimChar"/>
    <w:rsid w:val="005D70FC"/>
    <w:rPr>
      <w:rFonts w:ascii="Consolas" w:hAnsi="Consolas"/>
      <w:i/>
      <w:color w:val="60A0B0"/>
      <w:sz w:val="22"/>
    </w:rPr>
  </w:style>
  <w:style w:type="character" w:customStyle="1" w:styleId="DocumentationTok">
    <w:name w:val="DocumentationTok"/>
    <w:basedOn w:val="VerbatimChar"/>
    <w:rsid w:val="005D70FC"/>
    <w:rPr>
      <w:rFonts w:ascii="Consolas" w:hAnsi="Consolas"/>
      <w:i/>
      <w:color w:val="BA2121"/>
      <w:sz w:val="22"/>
    </w:rPr>
  </w:style>
  <w:style w:type="character" w:customStyle="1" w:styleId="AnnotationTok">
    <w:name w:val="AnnotationTok"/>
    <w:basedOn w:val="VerbatimChar"/>
    <w:rsid w:val="005D70FC"/>
    <w:rPr>
      <w:rFonts w:ascii="Consolas" w:hAnsi="Consolas"/>
      <w:b/>
      <w:i/>
      <w:color w:val="60A0B0"/>
      <w:sz w:val="22"/>
    </w:rPr>
  </w:style>
  <w:style w:type="character" w:customStyle="1" w:styleId="CommentVarTok">
    <w:name w:val="CommentVarTok"/>
    <w:basedOn w:val="VerbatimChar"/>
    <w:rsid w:val="005D70FC"/>
    <w:rPr>
      <w:rFonts w:ascii="Consolas" w:hAnsi="Consolas"/>
      <w:b/>
      <w:i/>
      <w:color w:val="60A0B0"/>
      <w:sz w:val="22"/>
    </w:rPr>
  </w:style>
  <w:style w:type="character" w:customStyle="1" w:styleId="OtherTok">
    <w:name w:val="OtherTok"/>
    <w:basedOn w:val="VerbatimChar"/>
    <w:rsid w:val="005D70FC"/>
    <w:rPr>
      <w:rFonts w:ascii="Consolas" w:hAnsi="Consolas"/>
      <w:color w:val="007020"/>
      <w:sz w:val="22"/>
    </w:rPr>
  </w:style>
  <w:style w:type="character" w:customStyle="1" w:styleId="FunctionTok">
    <w:name w:val="FunctionTok"/>
    <w:basedOn w:val="VerbatimChar"/>
    <w:rsid w:val="005D70FC"/>
    <w:rPr>
      <w:rFonts w:ascii="Consolas" w:hAnsi="Consolas"/>
      <w:color w:val="06287E"/>
      <w:sz w:val="22"/>
    </w:rPr>
  </w:style>
  <w:style w:type="character" w:customStyle="1" w:styleId="VariableTok">
    <w:name w:val="VariableTok"/>
    <w:basedOn w:val="VerbatimChar"/>
    <w:rsid w:val="005D70FC"/>
    <w:rPr>
      <w:rFonts w:ascii="Consolas" w:hAnsi="Consolas"/>
      <w:color w:val="19177C"/>
      <w:sz w:val="22"/>
    </w:rPr>
  </w:style>
  <w:style w:type="character" w:customStyle="1" w:styleId="ControlFlowTok">
    <w:name w:val="ControlFlowTok"/>
    <w:basedOn w:val="VerbatimChar"/>
    <w:rsid w:val="005D70FC"/>
    <w:rPr>
      <w:rFonts w:ascii="Consolas" w:hAnsi="Consolas"/>
      <w:b/>
      <w:color w:val="007020"/>
      <w:sz w:val="22"/>
    </w:rPr>
  </w:style>
  <w:style w:type="character" w:customStyle="1" w:styleId="OperatorTok">
    <w:name w:val="OperatorTok"/>
    <w:basedOn w:val="VerbatimChar"/>
    <w:rsid w:val="005D70FC"/>
    <w:rPr>
      <w:rFonts w:ascii="Consolas" w:hAnsi="Consolas"/>
      <w:color w:val="666666"/>
      <w:sz w:val="22"/>
    </w:rPr>
  </w:style>
  <w:style w:type="character" w:customStyle="1" w:styleId="BuiltInTok">
    <w:name w:val="BuiltInTok"/>
    <w:basedOn w:val="VerbatimChar"/>
    <w:rsid w:val="005D70FC"/>
    <w:rPr>
      <w:rFonts w:ascii="Consolas" w:hAnsi="Consolas"/>
      <w:sz w:val="22"/>
    </w:rPr>
  </w:style>
  <w:style w:type="character" w:customStyle="1" w:styleId="ExtensionTok">
    <w:name w:val="ExtensionTok"/>
    <w:basedOn w:val="VerbatimChar"/>
    <w:rsid w:val="005D70FC"/>
    <w:rPr>
      <w:rFonts w:ascii="Consolas" w:hAnsi="Consolas"/>
      <w:sz w:val="22"/>
    </w:rPr>
  </w:style>
  <w:style w:type="character" w:customStyle="1" w:styleId="PreprocessorTok">
    <w:name w:val="PreprocessorTok"/>
    <w:basedOn w:val="VerbatimChar"/>
    <w:rsid w:val="005D70FC"/>
    <w:rPr>
      <w:rFonts w:ascii="Consolas" w:hAnsi="Consolas"/>
      <w:color w:val="BC7A00"/>
      <w:sz w:val="22"/>
    </w:rPr>
  </w:style>
  <w:style w:type="character" w:customStyle="1" w:styleId="AttributeTok">
    <w:name w:val="AttributeTok"/>
    <w:basedOn w:val="VerbatimChar"/>
    <w:rsid w:val="005D70FC"/>
    <w:rPr>
      <w:rFonts w:ascii="Consolas" w:hAnsi="Consolas"/>
      <w:color w:val="7D9029"/>
      <w:sz w:val="22"/>
    </w:rPr>
  </w:style>
  <w:style w:type="character" w:customStyle="1" w:styleId="RegionMarkerTok">
    <w:name w:val="RegionMarkerTok"/>
    <w:basedOn w:val="VerbatimChar"/>
    <w:rsid w:val="005D70FC"/>
    <w:rPr>
      <w:rFonts w:ascii="Consolas" w:hAnsi="Consolas"/>
      <w:sz w:val="22"/>
    </w:rPr>
  </w:style>
  <w:style w:type="character" w:customStyle="1" w:styleId="InformationTok">
    <w:name w:val="InformationTok"/>
    <w:basedOn w:val="VerbatimChar"/>
    <w:rsid w:val="005D70FC"/>
    <w:rPr>
      <w:rFonts w:ascii="Consolas" w:hAnsi="Consolas"/>
      <w:b/>
      <w:i/>
      <w:color w:val="60A0B0"/>
      <w:sz w:val="22"/>
    </w:rPr>
  </w:style>
  <w:style w:type="character" w:customStyle="1" w:styleId="WarningTok">
    <w:name w:val="WarningTok"/>
    <w:basedOn w:val="VerbatimChar"/>
    <w:rsid w:val="005D70FC"/>
    <w:rPr>
      <w:rFonts w:ascii="Consolas" w:hAnsi="Consolas"/>
      <w:b/>
      <w:i/>
      <w:color w:val="60A0B0"/>
      <w:sz w:val="22"/>
    </w:rPr>
  </w:style>
  <w:style w:type="character" w:customStyle="1" w:styleId="AlertTok">
    <w:name w:val="AlertTok"/>
    <w:basedOn w:val="VerbatimChar"/>
    <w:rsid w:val="005D70FC"/>
    <w:rPr>
      <w:rFonts w:ascii="Consolas" w:hAnsi="Consolas"/>
      <w:b/>
      <w:color w:val="FF0000"/>
      <w:sz w:val="22"/>
    </w:rPr>
  </w:style>
  <w:style w:type="character" w:customStyle="1" w:styleId="ErrorTok">
    <w:name w:val="ErrorTok"/>
    <w:basedOn w:val="VerbatimChar"/>
    <w:rsid w:val="005D70FC"/>
    <w:rPr>
      <w:rFonts w:ascii="Consolas" w:hAnsi="Consolas"/>
      <w:b/>
      <w:color w:val="FF0000"/>
      <w:sz w:val="22"/>
    </w:rPr>
  </w:style>
  <w:style w:type="character" w:customStyle="1" w:styleId="NormalTok">
    <w:name w:val="NormalTok"/>
    <w:basedOn w:val="VerbatimChar"/>
    <w:rsid w:val="005D70FC"/>
    <w:rPr>
      <w:rFonts w:ascii="Consolas" w:hAnsi="Consolas"/>
      <w:sz w:val="22"/>
    </w:rPr>
  </w:style>
  <w:style w:type="paragraph" w:styleId="af3">
    <w:name w:val="header"/>
    <w:basedOn w:val="a"/>
    <w:link w:val="af4"/>
    <w:unhideWhenUsed/>
    <w:rsid w:val="005D70FC"/>
    <w:pPr>
      <w:pBdr>
        <w:bottom w:val="single" w:sz="6" w:space="1" w:color="auto"/>
      </w:pBdr>
      <w:tabs>
        <w:tab w:val="center" w:pos="4153"/>
        <w:tab w:val="right" w:pos="8306"/>
      </w:tabs>
      <w:snapToGrid w:val="0"/>
      <w:jc w:val="center"/>
    </w:pPr>
    <w:rPr>
      <w:sz w:val="18"/>
      <w:szCs w:val="18"/>
    </w:rPr>
  </w:style>
  <w:style w:type="character" w:customStyle="1" w:styleId="af4">
    <w:name w:val="页眉 字符"/>
    <w:basedOn w:val="a1"/>
    <w:link w:val="af3"/>
    <w:rsid w:val="005D70FC"/>
    <w:rPr>
      <w:kern w:val="0"/>
      <w:sz w:val="18"/>
      <w:szCs w:val="18"/>
      <w:lang w:eastAsia="en-US"/>
    </w:rPr>
  </w:style>
  <w:style w:type="paragraph" w:styleId="af5">
    <w:name w:val="footer"/>
    <w:basedOn w:val="a"/>
    <w:link w:val="af6"/>
    <w:uiPriority w:val="99"/>
    <w:unhideWhenUsed/>
    <w:rsid w:val="005D70FC"/>
    <w:pPr>
      <w:tabs>
        <w:tab w:val="center" w:pos="4153"/>
        <w:tab w:val="right" w:pos="8306"/>
      </w:tabs>
      <w:snapToGrid w:val="0"/>
    </w:pPr>
    <w:rPr>
      <w:sz w:val="18"/>
      <w:szCs w:val="18"/>
    </w:rPr>
  </w:style>
  <w:style w:type="character" w:customStyle="1" w:styleId="af6">
    <w:name w:val="页脚 字符"/>
    <w:basedOn w:val="a1"/>
    <w:link w:val="af5"/>
    <w:uiPriority w:val="99"/>
    <w:rsid w:val="005D70FC"/>
    <w:rPr>
      <w:kern w:val="0"/>
      <w:sz w:val="18"/>
      <w:szCs w:val="18"/>
      <w:lang w:eastAsia="en-US"/>
    </w:rPr>
  </w:style>
  <w:style w:type="paragraph" w:styleId="af7">
    <w:name w:val="List Paragraph"/>
    <w:basedOn w:val="a"/>
    <w:uiPriority w:val="34"/>
    <w:qFormat/>
    <w:rsid w:val="00D32F37"/>
    <w:pPr>
      <w:ind w:firstLineChars="200" w:firstLine="420"/>
    </w:pPr>
  </w:style>
  <w:style w:type="paragraph" w:styleId="21">
    <w:name w:val="toc 2"/>
    <w:basedOn w:val="a"/>
    <w:next w:val="a"/>
    <w:autoRedefine/>
    <w:uiPriority w:val="39"/>
    <w:unhideWhenUsed/>
    <w:rsid w:val="00BE22D6"/>
    <w:pPr>
      <w:ind w:leftChars="200" w:left="420"/>
    </w:pPr>
  </w:style>
  <w:style w:type="paragraph" w:styleId="31">
    <w:name w:val="toc 3"/>
    <w:basedOn w:val="a"/>
    <w:next w:val="a"/>
    <w:autoRedefine/>
    <w:uiPriority w:val="39"/>
    <w:unhideWhenUsed/>
    <w:rsid w:val="00BE22D6"/>
    <w:pPr>
      <w:ind w:leftChars="400" w:left="840"/>
    </w:pPr>
  </w:style>
  <w:style w:type="paragraph" w:styleId="11">
    <w:name w:val="toc 1"/>
    <w:basedOn w:val="a"/>
    <w:next w:val="a"/>
    <w:autoRedefine/>
    <w:uiPriority w:val="39"/>
    <w:unhideWhenUsed/>
    <w:rsid w:val="00754860"/>
  </w:style>
  <w:style w:type="character" w:styleId="af8">
    <w:name w:val="annotation reference"/>
    <w:basedOn w:val="a1"/>
    <w:uiPriority w:val="99"/>
    <w:semiHidden/>
    <w:unhideWhenUsed/>
    <w:rsid w:val="00067674"/>
    <w:rPr>
      <w:sz w:val="21"/>
      <w:szCs w:val="21"/>
    </w:rPr>
  </w:style>
  <w:style w:type="paragraph" w:styleId="af9">
    <w:name w:val="annotation text"/>
    <w:basedOn w:val="a"/>
    <w:link w:val="afa"/>
    <w:uiPriority w:val="99"/>
    <w:semiHidden/>
    <w:unhideWhenUsed/>
    <w:rsid w:val="00067674"/>
  </w:style>
  <w:style w:type="character" w:customStyle="1" w:styleId="afa">
    <w:name w:val="批注文字 字符"/>
    <w:basedOn w:val="a1"/>
    <w:link w:val="af9"/>
    <w:uiPriority w:val="99"/>
    <w:semiHidden/>
    <w:rsid w:val="00067674"/>
    <w:rPr>
      <w:kern w:val="0"/>
      <w:sz w:val="24"/>
      <w:szCs w:val="24"/>
      <w:lang w:eastAsia="en-US"/>
    </w:rPr>
  </w:style>
  <w:style w:type="paragraph" w:styleId="afb">
    <w:name w:val="annotation subject"/>
    <w:basedOn w:val="af9"/>
    <w:next w:val="af9"/>
    <w:link w:val="afc"/>
    <w:uiPriority w:val="99"/>
    <w:semiHidden/>
    <w:unhideWhenUsed/>
    <w:rsid w:val="00067674"/>
    <w:rPr>
      <w:b/>
      <w:bCs/>
    </w:rPr>
  </w:style>
  <w:style w:type="character" w:customStyle="1" w:styleId="afc">
    <w:name w:val="批注主题 字符"/>
    <w:basedOn w:val="afa"/>
    <w:link w:val="afb"/>
    <w:uiPriority w:val="99"/>
    <w:semiHidden/>
    <w:rsid w:val="00067674"/>
    <w:rPr>
      <w:b/>
      <w:bCs/>
      <w:kern w:val="0"/>
      <w:sz w:val="24"/>
      <w:szCs w:val="24"/>
      <w:lang w:eastAsia="en-US"/>
    </w:rPr>
  </w:style>
  <w:style w:type="paragraph" w:styleId="afd">
    <w:name w:val="Balloon Text"/>
    <w:basedOn w:val="a"/>
    <w:link w:val="afe"/>
    <w:uiPriority w:val="99"/>
    <w:semiHidden/>
    <w:unhideWhenUsed/>
    <w:rsid w:val="00067674"/>
    <w:pPr>
      <w:spacing w:after="0"/>
    </w:pPr>
    <w:rPr>
      <w:rFonts w:ascii="宋体" w:eastAsia="宋体"/>
      <w:sz w:val="18"/>
      <w:szCs w:val="18"/>
    </w:rPr>
  </w:style>
  <w:style w:type="character" w:customStyle="1" w:styleId="afe">
    <w:name w:val="批注框文本 字符"/>
    <w:basedOn w:val="a1"/>
    <w:link w:val="afd"/>
    <w:uiPriority w:val="99"/>
    <w:semiHidden/>
    <w:rsid w:val="00067674"/>
    <w:rPr>
      <w:rFonts w:ascii="宋体" w:eastAsia="宋体"/>
      <w:kern w:val="0"/>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608976">
      <w:bodyDiv w:val="1"/>
      <w:marLeft w:val="0"/>
      <w:marRight w:val="0"/>
      <w:marTop w:val="0"/>
      <w:marBottom w:val="0"/>
      <w:divBdr>
        <w:top w:val="none" w:sz="0" w:space="0" w:color="auto"/>
        <w:left w:val="none" w:sz="0" w:space="0" w:color="auto"/>
        <w:bottom w:val="none" w:sz="0" w:space="0" w:color="auto"/>
        <w:right w:val="none" w:sz="0" w:space="0" w:color="auto"/>
      </w:divBdr>
      <w:divsChild>
        <w:div w:id="970280695">
          <w:marLeft w:val="0"/>
          <w:marRight w:val="0"/>
          <w:marTop w:val="0"/>
          <w:marBottom w:val="0"/>
          <w:divBdr>
            <w:top w:val="none" w:sz="0" w:space="0" w:color="auto"/>
            <w:left w:val="none" w:sz="0" w:space="0" w:color="auto"/>
            <w:bottom w:val="none" w:sz="0" w:space="0" w:color="auto"/>
            <w:right w:val="none" w:sz="0" w:space="0" w:color="auto"/>
          </w:divBdr>
          <w:divsChild>
            <w:div w:id="81352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80000">
      <w:bodyDiv w:val="1"/>
      <w:marLeft w:val="0"/>
      <w:marRight w:val="0"/>
      <w:marTop w:val="0"/>
      <w:marBottom w:val="0"/>
      <w:divBdr>
        <w:top w:val="none" w:sz="0" w:space="0" w:color="auto"/>
        <w:left w:val="none" w:sz="0" w:space="0" w:color="auto"/>
        <w:bottom w:val="none" w:sz="0" w:space="0" w:color="auto"/>
        <w:right w:val="none" w:sz="0" w:space="0" w:color="auto"/>
      </w:divBdr>
      <w:divsChild>
        <w:div w:id="1300914335">
          <w:marLeft w:val="0"/>
          <w:marRight w:val="0"/>
          <w:marTop w:val="0"/>
          <w:marBottom w:val="0"/>
          <w:divBdr>
            <w:top w:val="none" w:sz="0" w:space="0" w:color="auto"/>
            <w:left w:val="none" w:sz="0" w:space="0" w:color="auto"/>
            <w:bottom w:val="none" w:sz="0" w:space="0" w:color="auto"/>
            <w:right w:val="none" w:sz="0" w:space="0" w:color="auto"/>
          </w:divBdr>
          <w:divsChild>
            <w:div w:id="75790909">
              <w:marLeft w:val="0"/>
              <w:marRight w:val="0"/>
              <w:marTop w:val="0"/>
              <w:marBottom w:val="0"/>
              <w:divBdr>
                <w:top w:val="none" w:sz="0" w:space="0" w:color="auto"/>
                <w:left w:val="none" w:sz="0" w:space="0" w:color="auto"/>
                <w:bottom w:val="none" w:sz="0" w:space="0" w:color="auto"/>
                <w:right w:val="none" w:sz="0" w:space="0" w:color="auto"/>
              </w:divBdr>
            </w:div>
            <w:div w:id="553153917">
              <w:marLeft w:val="0"/>
              <w:marRight w:val="0"/>
              <w:marTop w:val="0"/>
              <w:marBottom w:val="0"/>
              <w:divBdr>
                <w:top w:val="none" w:sz="0" w:space="0" w:color="auto"/>
                <w:left w:val="none" w:sz="0" w:space="0" w:color="auto"/>
                <w:bottom w:val="none" w:sz="0" w:space="0" w:color="auto"/>
                <w:right w:val="none" w:sz="0" w:space="0" w:color="auto"/>
              </w:divBdr>
            </w:div>
            <w:div w:id="2006586441">
              <w:marLeft w:val="0"/>
              <w:marRight w:val="0"/>
              <w:marTop w:val="0"/>
              <w:marBottom w:val="0"/>
              <w:divBdr>
                <w:top w:val="none" w:sz="0" w:space="0" w:color="auto"/>
                <w:left w:val="none" w:sz="0" w:space="0" w:color="auto"/>
                <w:bottom w:val="none" w:sz="0" w:space="0" w:color="auto"/>
                <w:right w:val="none" w:sz="0" w:space="0" w:color="auto"/>
              </w:divBdr>
            </w:div>
            <w:div w:id="914320382">
              <w:marLeft w:val="0"/>
              <w:marRight w:val="0"/>
              <w:marTop w:val="0"/>
              <w:marBottom w:val="0"/>
              <w:divBdr>
                <w:top w:val="none" w:sz="0" w:space="0" w:color="auto"/>
                <w:left w:val="none" w:sz="0" w:space="0" w:color="auto"/>
                <w:bottom w:val="none" w:sz="0" w:space="0" w:color="auto"/>
                <w:right w:val="none" w:sz="0" w:space="0" w:color="auto"/>
              </w:divBdr>
            </w:div>
            <w:div w:id="399060732">
              <w:marLeft w:val="0"/>
              <w:marRight w:val="0"/>
              <w:marTop w:val="0"/>
              <w:marBottom w:val="0"/>
              <w:divBdr>
                <w:top w:val="none" w:sz="0" w:space="0" w:color="auto"/>
                <w:left w:val="none" w:sz="0" w:space="0" w:color="auto"/>
                <w:bottom w:val="none" w:sz="0" w:space="0" w:color="auto"/>
                <w:right w:val="none" w:sz="0" w:space="0" w:color="auto"/>
              </w:divBdr>
            </w:div>
            <w:div w:id="29244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752356">
      <w:bodyDiv w:val="1"/>
      <w:marLeft w:val="0"/>
      <w:marRight w:val="0"/>
      <w:marTop w:val="0"/>
      <w:marBottom w:val="0"/>
      <w:divBdr>
        <w:top w:val="none" w:sz="0" w:space="0" w:color="auto"/>
        <w:left w:val="none" w:sz="0" w:space="0" w:color="auto"/>
        <w:bottom w:val="none" w:sz="0" w:space="0" w:color="auto"/>
        <w:right w:val="none" w:sz="0" w:space="0" w:color="auto"/>
      </w:divBdr>
      <w:divsChild>
        <w:div w:id="1665548318">
          <w:marLeft w:val="0"/>
          <w:marRight w:val="0"/>
          <w:marTop w:val="0"/>
          <w:marBottom w:val="0"/>
          <w:divBdr>
            <w:top w:val="none" w:sz="0" w:space="0" w:color="auto"/>
            <w:left w:val="none" w:sz="0" w:space="0" w:color="auto"/>
            <w:bottom w:val="none" w:sz="0" w:space="0" w:color="auto"/>
            <w:right w:val="none" w:sz="0" w:space="0" w:color="auto"/>
          </w:divBdr>
          <w:divsChild>
            <w:div w:id="86468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002278">
      <w:bodyDiv w:val="1"/>
      <w:marLeft w:val="0"/>
      <w:marRight w:val="0"/>
      <w:marTop w:val="0"/>
      <w:marBottom w:val="0"/>
      <w:divBdr>
        <w:top w:val="none" w:sz="0" w:space="0" w:color="auto"/>
        <w:left w:val="none" w:sz="0" w:space="0" w:color="auto"/>
        <w:bottom w:val="none" w:sz="0" w:space="0" w:color="auto"/>
        <w:right w:val="none" w:sz="0" w:space="0" w:color="auto"/>
      </w:divBdr>
      <w:divsChild>
        <w:div w:id="1318655730">
          <w:marLeft w:val="0"/>
          <w:marRight w:val="0"/>
          <w:marTop w:val="0"/>
          <w:marBottom w:val="0"/>
          <w:divBdr>
            <w:top w:val="none" w:sz="0" w:space="0" w:color="auto"/>
            <w:left w:val="none" w:sz="0" w:space="0" w:color="auto"/>
            <w:bottom w:val="none" w:sz="0" w:space="0" w:color="auto"/>
            <w:right w:val="none" w:sz="0" w:space="0" w:color="auto"/>
          </w:divBdr>
          <w:divsChild>
            <w:div w:id="1790124712">
              <w:marLeft w:val="0"/>
              <w:marRight w:val="0"/>
              <w:marTop w:val="0"/>
              <w:marBottom w:val="0"/>
              <w:divBdr>
                <w:top w:val="none" w:sz="0" w:space="0" w:color="auto"/>
                <w:left w:val="none" w:sz="0" w:space="0" w:color="auto"/>
                <w:bottom w:val="none" w:sz="0" w:space="0" w:color="auto"/>
                <w:right w:val="none" w:sz="0" w:space="0" w:color="auto"/>
              </w:divBdr>
            </w:div>
            <w:div w:id="401370125">
              <w:marLeft w:val="0"/>
              <w:marRight w:val="0"/>
              <w:marTop w:val="0"/>
              <w:marBottom w:val="0"/>
              <w:divBdr>
                <w:top w:val="none" w:sz="0" w:space="0" w:color="auto"/>
                <w:left w:val="none" w:sz="0" w:space="0" w:color="auto"/>
                <w:bottom w:val="none" w:sz="0" w:space="0" w:color="auto"/>
                <w:right w:val="none" w:sz="0" w:space="0" w:color="auto"/>
              </w:divBdr>
            </w:div>
            <w:div w:id="137280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11/relationships/commentsExtended" Target="commentsExtended.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www.mpich.org/static/downloads/3.2/mpich-3.2.tar.gz"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yperlink" Target="http://www.intel.cn/content/www/cn/zh/products/processors/xeon.htm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2.xml"/><Relationship Id="rId8" Type="http://schemas.openxmlformats.org/officeDocument/2006/relationships/hyperlink" Target="http://cn.linux.vbird.org/" TargetMode="External"/><Relationship Id="rId51" Type="http://schemas.openxmlformats.org/officeDocument/2006/relationships/hyperlink" Target="http://mvapich.cse.ohio-state.edu/download/mvapich/mv2/mvapich2-2.3a.tar.gz"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comments" Target="comments.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eader" Target="header3.xml"/><Relationship Id="rId10" Type="http://schemas.openxmlformats.org/officeDocument/2006/relationships/hyperlink" Target="https://software.intel.com/en-us/intel-parallel-studio-xe-support/documentation"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access.redhat.com/documentation/zh_cn/red-hat-enterprise-linux/?version=7/"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4438C-FD54-4C17-BB9E-8EE2FA164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TotalTime>
  <Pages>76</Pages>
  <Words>11996</Words>
  <Characters>68382</Characters>
  <Application>Microsoft Office Word</Application>
  <DocSecurity>0</DocSecurity>
  <Lines>569</Lines>
  <Paragraphs>160</Paragraphs>
  <ScaleCrop>false</ScaleCrop>
  <Company/>
  <LinksUpToDate>false</LinksUpToDate>
  <CharactersWithSpaces>80218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刘权</dc:creator>
  <cp:keywords/>
  <dc:description/>
  <cp:lastModifiedBy>刘权</cp:lastModifiedBy>
  <cp:revision>49</cp:revision>
  <dcterms:created xsi:type="dcterms:W3CDTF">2017-05-23T07:08:00Z</dcterms:created>
  <dcterms:modified xsi:type="dcterms:W3CDTF">2017-05-26T01:12:00Z</dcterms:modified>
</cp:coreProperties>
</file>